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1887AB" w14:textId="77777777" w:rsidR="00223DEA" w:rsidRDefault="00FD32DD">
      <w:pPr>
        <w:pStyle w:val="Heading1"/>
      </w:pPr>
      <w:bookmarkStart w:id="0" w:name="_eple7u3pkom5" w:colFirst="0" w:colLast="0"/>
      <w:bookmarkEnd w:id="0"/>
      <w:r>
        <w:t>Predicting toxin contamination in harvested marine species to guide dynamic ocean management</w:t>
      </w:r>
    </w:p>
    <w:p w14:paraId="25196DBC" w14:textId="77777777" w:rsidR="00223DEA" w:rsidRDefault="00FD32DD">
      <w:r>
        <w:t>Christopher M. Free</w:t>
      </w:r>
      <w:r>
        <w:rPr>
          <w:vertAlign w:val="superscript"/>
        </w:rPr>
        <w:t>1</w:t>
      </w:r>
      <w:r>
        <w:t>*, Raphael M. K</w:t>
      </w:r>
      <w:r>
        <w:rPr>
          <w:rFonts w:ascii="Roboto" w:eastAsia="Roboto" w:hAnsi="Roboto" w:cs="Roboto"/>
          <w:color w:val="222222"/>
          <w:sz w:val="21"/>
          <w:szCs w:val="21"/>
          <w:highlight w:val="white"/>
        </w:rPr>
        <w:t>udela</w:t>
      </w:r>
      <w:r>
        <w:rPr>
          <w:vertAlign w:val="superscript"/>
        </w:rPr>
        <w:t>2</w:t>
      </w:r>
      <w:r>
        <w:rPr>
          <w:rFonts w:ascii="Roboto" w:eastAsia="Roboto" w:hAnsi="Roboto" w:cs="Roboto"/>
          <w:color w:val="222222"/>
          <w:sz w:val="21"/>
          <w:szCs w:val="21"/>
          <w:highlight w:val="white"/>
        </w:rPr>
        <w:t>, Eric P. Bjorkstedt</w:t>
      </w:r>
      <w:r>
        <w:rPr>
          <w:vertAlign w:val="superscript"/>
        </w:rPr>
        <w:t>3,4</w:t>
      </w:r>
      <w:r>
        <w:rPr>
          <w:rFonts w:ascii="Roboto" w:eastAsia="Roboto" w:hAnsi="Roboto" w:cs="Roboto"/>
          <w:color w:val="222222"/>
          <w:sz w:val="21"/>
          <w:szCs w:val="21"/>
          <w:highlight w:val="white"/>
        </w:rPr>
        <w:t xml:space="preserve">, </w:t>
      </w:r>
      <w:r>
        <w:t>Lyall F. Bellquist</w:t>
      </w:r>
      <w:r>
        <w:rPr>
          <w:vertAlign w:val="superscript"/>
        </w:rPr>
        <w:t>5,6</w:t>
      </w:r>
      <w:r>
        <w:t>, Clarissa R. Anderson</w:t>
      </w:r>
      <w:r>
        <w:rPr>
          <w:vertAlign w:val="superscript"/>
        </w:rPr>
        <w:t>7</w:t>
      </w:r>
    </w:p>
    <w:p w14:paraId="5B938B21" w14:textId="77777777" w:rsidR="00223DEA" w:rsidRDefault="00223DEA"/>
    <w:p w14:paraId="464D616B" w14:textId="77777777" w:rsidR="00223DEA" w:rsidRDefault="00FD32DD">
      <w:pPr>
        <w:rPr>
          <w:sz w:val="20"/>
          <w:szCs w:val="20"/>
        </w:rPr>
      </w:pPr>
      <w:r>
        <w:rPr>
          <w:sz w:val="20"/>
          <w:szCs w:val="20"/>
          <w:vertAlign w:val="superscript"/>
        </w:rPr>
        <w:t>1</w:t>
      </w:r>
      <w:r>
        <w:rPr>
          <w:sz w:val="20"/>
          <w:szCs w:val="20"/>
        </w:rPr>
        <w:t xml:space="preserve"> Bren School of Environmental Science and Management, University of California, Santa Barbara, Santa Barbara, CA</w:t>
      </w:r>
    </w:p>
    <w:p w14:paraId="219F21BC" w14:textId="77777777" w:rsidR="00223DEA" w:rsidRDefault="00FD32DD">
      <w:pPr>
        <w:rPr>
          <w:sz w:val="20"/>
          <w:szCs w:val="20"/>
        </w:rPr>
      </w:pPr>
      <w:r>
        <w:rPr>
          <w:sz w:val="20"/>
          <w:szCs w:val="20"/>
          <w:vertAlign w:val="superscript"/>
        </w:rPr>
        <w:t>2</w:t>
      </w:r>
      <w:r>
        <w:rPr>
          <w:sz w:val="20"/>
          <w:szCs w:val="20"/>
        </w:rPr>
        <w:t xml:space="preserve"> Department of Ocean Sciences, University of California, Santa Cruz, Santa Cruz, CA</w:t>
      </w:r>
    </w:p>
    <w:p w14:paraId="70DDF74B" w14:textId="77777777" w:rsidR="00223DEA" w:rsidRDefault="00FD32DD">
      <w:pPr>
        <w:rPr>
          <w:sz w:val="20"/>
          <w:szCs w:val="20"/>
        </w:rPr>
      </w:pPr>
      <w:r>
        <w:rPr>
          <w:sz w:val="20"/>
          <w:szCs w:val="20"/>
          <w:vertAlign w:val="superscript"/>
        </w:rPr>
        <w:t>3</w:t>
      </w:r>
      <w:r>
        <w:rPr>
          <w:sz w:val="20"/>
          <w:szCs w:val="20"/>
        </w:rPr>
        <w:t xml:space="preserve"> Department of Fisheries Biology, Humboldt State University, Trinidad, CA</w:t>
      </w:r>
    </w:p>
    <w:p w14:paraId="0E64FBD3" w14:textId="77777777" w:rsidR="00223DEA" w:rsidRDefault="00FD32DD">
      <w:pPr>
        <w:rPr>
          <w:color w:val="8B8B8B"/>
          <w:sz w:val="20"/>
          <w:szCs w:val="20"/>
        </w:rPr>
      </w:pPr>
      <w:r>
        <w:rPr>
          <w:sz w:val="20"/>
          <w:szCs w:val="20"/>
          <w:vertAlign w:val="superscript"/>
        </w:rPr>
        <w:t>4</w:t>
      </w:r>
      <w:r>
        <w:rPr>
          <w:sz w:val="20"/>
          <w:szCs w:val="20"/>
        </w:rPr>
        <w:t xml:space="preserve"> Southwest Fisheries Science Center, NOAA Fisheries, Santa Cruz, CA</w:t>
      </w:r>
    </w:p>
    <w:p w14:paraId="531D7FA1" w14:textId="77777777" w:rsidR="00223DEA" w:rsidRDefault="00FD32DD">
      <w:pPr>
        <w:rPr>
          <w:sz w:val="20"/>
          <w:szCs w:val="20"/>
        </w:rPr>
      </w:pPr>
      <w:r>
        <w:rPr>
          <w:sz w:val="20"/>
          <w:szCs w:val="20"/>
          <w:vertAlign w:val="superscript"/>
        </w:rPr>
        <w:t>5</w:t>
      </w:r>
      <w:r>
        <w:rPr>
          <w:sz w:val="20"/>
          <w:szCs w:val="20"/>
        </w:rPr>
        <w:t xml:space="preserve"> The Nature Conservancy, San Francisco, CA</w:t>
      </w:r>
    </w:p>
    <w:p w14:paraId="2DB62340" w14:textId="77777777" w:rsidR="00223DEA" w:rsidRDefault="00FD32DD">
      <w:pPr>
        <w:rPr>
          <w:sz w:val="20"/>
          <w:szCs w:val="20"/>
        </w:rPr>
      </w:pPr>
      <w:r>
        <w:rPr>
          <w:sz w:val="20"/>
          <w:szCs w:val="20"/>
          <w:vertAlign w:val="superscript"/>
        </w:rPr>
        <w:t>6</w:t>
      </w:r>
      <w:r>
        <w:rPr>
          <w:sz w:val="20"/>
          <w:szCs w:val="20"/>
        </w:rPr>
        <w:t xml:space="preserve"> Scripps Institution of Oceanography, La Jolla, CA</w:t>
      </w:r>
    </w:p>
    <w:p w14:paraId="3F7306F9" w14:textId="77777777" w:rsidR="00223DEA" w:rsidRDefault="00FD32DD">
      <w:pPr>
        <w:rPr>
          <w:sz w:val="20"/>
          <w:szCs w:val="20"/>
        </w:rPr>
      </w:pPr>
      <w:r>
        <w:rPr>
          <w:sz w:val="20"/>
          <w:szCs w:val="20"/>
          <w:vertAlign w:val="superscript"/>
        </w:rPr>
        <w:t>7</w:t>
      </w:r>
      <w:r>
        <w:rPr>
          <w:sz w:val="20"/>
          <w:szCs w:val="20"/>
        </w:rPr>
        <w:t xml:space="preserve"> Southern California Coastal Ocean Observing System, Scripps Institution of Oceanography, La Jolla, CA</w:t>
      </w:r>
    </w:p>
    <w:p w14:paraId="3ADF4531" w14:textId="77777777" w:rsidR="00223DEA" w:rsidRDefault="00223DEA">
      <w:pPr>
        <w:rPr>
          <w:sz w:val="20"/>
          <w:szCs w:val="20"/>
        </w:rPr>
      </w:pPr>
    </w:p>
    <w:p w14:paraId="226E2E43" w14:textId="77777777" w:rsidR="00223DEA" w:rsidRDefault="00FD32DD">
      <w:r>
        <w:rPr>
          <w:b/>
          <w:sz w:val="20"/>
          <w:szCs w:val="20"/>
        </w:rPr>
        <w:t xml:space="preserve">* Corresponding author: </w:t>
      </w:r>
      <w:r>
        <w:rPr>
          <w:sz w:val="20"/>
          <w:szCs w:val="20"/>
        </w:rPr>
        <w:t xml:space="preserve">Bren School of Environmental Science and Management, University of California, Santa Barbara, Santa Barbara, CA; </w:t>
      </w:r>
      <w:hyperlink r:id="rId7">
        <w:r>
          <w:rPr>
            <w:color w:val="1155CC"/>
            <w:sz w:val="20"/>
            <w:szCs w:val="20"/>
            <w:u w:val="single"/>
          </w:rPr>
          <w:t>cfree14@gmail.com</w:t>
        </w:r>
      </w:hyperlink>
    </w:p>
    <w:p w14:paraId="77F1826C" w14:textId="77777777" w:rsidR="00223DEA" w:rsidRDefault="00FD32DD">
      <w:pPr>
        <w:pStyle w:val="Heading2"/>
      </w:pPr>
      <w:bookmarkStart w:id="1" w:name="_sj3082mot4mi" w:colFirst="0" w:colLast="0"/>
      <w:bookmarkEnd w:id="1"/>
      <w:r>
        <w:t>Abstract (147 of 150 words)</w:t>
      </w:r>
    </w:p>
    <w:p w14:paraId="07257162" w14:textId="31540833" w:rsidR="00223DEA" w:rsidRDefault="008B0699">
      <w:r>
        <w:t xml:space="preserve">Some harmful </w:t>
      </w:r>
      <w:r w:rsidR="00FD32DD">
        <w:t>algal blooms (HABs) produce toxins that accumulate in the tissue of seafood species and represent an increasing threat to seafood harvesters and consumers. Developing tools for predicting toxin contamination is critical to designing dynamic management strategies for mitigating risk to consumers while also minimizing impacts on harvesters. Here, we develop machine learning models for predicting daily coastwide domoic acid contamination in seven harvested marine invertebrates in California. Contamination in four wild capture species frequently exceeded management action thresholds. Models developed for these species were good predictors of contamination risk and hindcast high rates of contamination in historical catch. On the other hand, contamination in two aquaculture species rarely exceeded management action thresholds indicating that weekly testing and dynamic management have successfully eliminated public health risks for these species. We use our models to measure the appropriate spatial-temporal scales for toxin monitoring programs and dynamic fishery closures.</w:t>
      </w:r>
    </w:p>
    <w:p w14:paraId="427B71BA" w14:textId="77777777" w:rsidR="00223DEA" w:rsidRDefault="00223DEA"/>
    <w:p w14:paraId="14C6BE18" w14:textId="77777777" w:rsidR="00223DEA" w:rsidRDefault="00FD32DD">
      <w:r>
        <w:rPr>
          <w:b/>
        </w:rPr>
        <w:t xml:space="preserve">Keywords: </w:t>
      </w:r>
      <w:r>
        <w:t xml:space="preserve">harmful algal blooms; </w:t>
      </w:r>
      <w:r>
        <w:rPr>
          <w:i/>
        </w:rPr>
        <w:t>Pseudo-nitzschia</w:t>
      </w:r>
      <w:r>
        <w:t>; ecological forecasting; dynamic ocean management; climate change; domoic acid; machine learning; aquaculture; fisheries; biotoxins</w:t>
      </w:r>
      <w:r>
        <w:br w:type="page"/>
      </w:r>
    </w:p>
    <w:p w14:paraId="27776A2C" w14:textId="77777777" w:rsidR="00223DEA" w:rsidRDefault="00FD32DD">
      <w:pPr>
        <w:pStyle w:val="Heading2"/>
      </w:pPr>
      <w:bookmarkStart w:id="2" w:name="_zcv6wd2vla0s" w:colFirst="0" w:colLast="0"/>
      <w:bookmarkEnd w:id="2"/>
      <w:r>
        <w:lastRenderedPageBreak/>
        <w:t>Introduction</w:t>
      </w:r>
    </w:p>
    <w:p w14:paraId="2B30F074" w14:textId="397C11D0" w:rsidR="00223DEA" w:rsidRDefault="00FD32DD">
      <w:pPr>
        <w:ind w:firstLine="720"/>
      </w:pPr>
      <w:r>
        <w:t xml:space="preserve">Harmful algal blooms (HABs) represent an increasingly significant threat to fisheries and aquaculture around the globe. They have been increasing in size, frequency, duration, and toxicity due to the combined effects of eutrophication and climate change </w:t>
      </w:r>
      <w:hyperlink r:id="rId8">
        <w:r>
          <w:t>(</w:t>
        </w:r>
        <w:proofErr w:type="spellStart"/>
        <w:r>
          <w:t>Glibert</w:t>
        </w:r>
        <w:proofErr w:type="spellEnd"/>
        <w:r>
          <w:t xml:space="preserve">, 2020; </w:t>
        </w:r>
        <w:proofErr w:type="spellStart"/>
        <w:r>
          <w:t>Hallegraeff</w:t>
        </w:r>
        <w:proofErr w:type="spellEnd"/>
        <w:r>
          <w:t xml:space="preserve">, 2010, 1993; Van </w:t>
        </w:r>
        <w:proofErr w:type="spellStart"/>
        <w:r>
          <w:t>Dolah</w:t>
        </w:r>
        <w:proofErr w:type="spellEnd"/>
        <w:r>
          <w:t>, 2000)</w:t>
        </w:r>
      </w:hyperlink>
      <w:r>
        <w:t xml:space="preserve"> and these trends are expected to persist or worsen with continued climate change (“high confidence” in </w:t>
      </w:r>
      <w:hyperlink r:id="rId9">
        <w:r>
          <w:t>(IPCC, 2019)</w:t>
        </w:r>
      </w:hyperlink>
      <w:r>
        <w:t xml:space="preserve">). HABs produce toxins that accumulate in the food web, including in species harvested in fisheries and aquaculture, and can cause human illness or mortality when consumed in high doses </w:t>
      </w:r>
      <w:hyperlink r:id="rId10">
        <w:r>
          <w:t>(Grattan et al., 2016)</w:t>
        </w:r>
      </w:hyperlink>
      <w:r>
        <w:t xml:space="preserve">. HABs can reduce revenues from fisheries and aquaculture due to </w:t>
      </w:r>
      <w:proofErr w:type="spellStart"/>
      <w:r>
        <w:t>fishkills</w:t>
      </w:r>
      <w:proofErr w:type="spellEnd"/>
      <w:r>
        <w:t xml:space="preserve">, closures to limit public health risk, and costly monitoring programs and mitigation responses </w:t>
      </w:r>
      <w:hyperlink r:id="rId11">
        <w:r>
          <w:t xml:space="preserve">(Hoagland et al., 2002; Hoagland and </w:t>
        </w:r>
        <w:proofErr w:type="spellStart"/>
        <w:r>
          <w:t>Scatasta</w:t>
        </w:r>
        <w:proofErr w:type="spellEnd"/>
        <w:r>
          <w:t>, 2006)</w:t>
        </w:r>
      </w:hyperlink>
      <w:r>
        <w:t>. Furthe</w:t>
      </w:r>
      <w:r w:rsidR="002626D3">
        <w:t>r</w:t>
      </w:r>
      <w:r>
        <w:t xml:space="preserve">more, HABs can reduce tourism revenue from recreational fisheries </w:t>
      </w:r>
      <w:hyperlink r:id="rId12">
        <w:r>
          <w:t>(Dyson and Huppert, 2010)</w:t>
        </w:r>
      </w:hyperlink>
      <w:r>
        <w:t xml:space="preserve">, food provisioning in subsistence fisheries </w:t>
      </w:r>
      <w:hyperlink r:id="rId13">
        <w:r>
          <w:t>(</w:t>
        </w:r>
        <w:proofErr w:type="spellStart"/>
        <w:r>
          <w:t>Borbor-Córdova</w:t>
        </w:r>
        <w:proofErr w:type="spellEnd"/>
        <w:r>
          <w:t xml:space="preserve"> et al., 2018)</w:t>
        </w:r>
      </w:hyperlink>
      <w:r>
        <w:t xml:space="preserve">, and disrupt cultural practices, community identity, and social interactions associated with fishing </w:t>
      </w:r>
      <w:hyperlink r:id="rId14">
        <w:r>
          <w:t>(Bauer et al., 2010; Willis et al., 2018)</w:t>
        </w:r>
      </w:hyperlink>
      <w:r>
        <w:t>.</w:t>
      </w:r>
    </w:p>
    <w:p w14:paraId="0F855D26" w14:textId="77777777" w:rsidR="00223DEA" w:rsidRDefault="00223DEA">
      <w:pPr>
        <w:ind w:firstLine="720"/>
      </w:pPr>
    </w:p>
    <w:p w14:paraId="0A532777" w14:textId="54029811" w:rsidR="00223DEA" w:rsidRDefault="00FD32DD">
      <w:pPr>
        <w:ind w:firstLine="720"/>
      </w:pPr>
      <w:r>
        <w:t xml:space="preserve">The impact of HABs on human society can be reduced through prevention, control, and mitigation </w:t>
      </w:r>
      <w:hyperlink r:id="rId15">
        <w:r>
          <w:t xml:space="preserve">(Anderson, 2009; </w:t>
        </w:r>
        <w:proofErr w:type="spellStart"/>
        <w:r>
          <w:t>Boesch</w:t>
        </w:r>
        <w:proofErr w:type="spellEnd"/>
        <w:r>
          <w:t xml:space="preserve"> et al., 1996)</w:t>
        </w:r>
      </w:hyperlink>
      <w:r>
        <w:t xml:space="preserve">. Although the prevention of HABs through reductions in nutrient runoff, pollution, and greenhouse gas emissions is optimal </w:t>
      </w:r>
      <w:hyperlink r:id="rId16">
        <w:r>
          <w:t>(</w:t>
        </w:r>
        <w:proofErr w:type="spellStart"/>
        <w:r>
          <w:t>Paerl</w:t>
        </w:r>
        <w:proofErr w:type="spellEnd"/>
        <w:r>
          <w:t xml:space="preserve"> et al., 2018, 2016)</w:t>
        </w:r>
      </w:hyperlink>
      <w:r>
        <w:t xml:space="preserve">, these pathways represent long-term projects that are outside the purview of fisheries and aquaculture managers and operators. </w:t>
      </w:r>
      <w:r w:rsidR="002626D3">
        <w:t>C</w:t>
      </w:r>
      <w:r>
        <w:t xml:space="preserve">ontrol (a.k.a., suppression or destruction) of HABs </w:t>
      </w:r>
      <w:r w:rsidRPr="007B0576">
        <w:rPr>
          <w:strike/>
        </w:rPr>
        <w:t>through human interventions</w:t>
      </w:r>
      <w:r>
        <w:t xml:space="preserve"> has received limited consideration </w:t>
      </w:r>
      <w:hyperlink r:id="rId17">
        <w:r>
          <w:t>(Anderson, 1997)</w:t>
        </w:r>
      </w:hyperlink>
      <w:r>
        <w:t xml:space="preserve"> due to unknown efficacy, low economic feasibility, and high potential for unintended consequences </w:t>
      </w:r>
      <w:hyperlink r:id="rId18">
        <w:r>
          <w:t>(Anderson, 2012, 2009)</w:t>
        </w:r>
      </w:hyperlink>
      <w:r>
        <w:t xml:space="preserve">. This leaves mitigation as the most actionable </w:t>
      </w:r>
      <w:r w:rsidR="002626D3">
        <w:t>real-time response</w:t>
      </w:r>
      <w:r>
        <w:t xml:space="preserve"> available to seafood operators and managers. Current HAB mitigation measures </w:t>
      </w:r>
      <w:r w:rsidR="00485A82">
        <w:fldChar w:fldCharType="begin"/>
      </w:r>
      <w:r w:rsidR="00485A82">
        <w:instrText xml:space="preserve"> HYPERLINK "https://www.zotero.org/google-docs/?nWYgUr" \h </w:instrText>
      </w:r>
      <w:r w:rsidR="00485A82">
        <w:fldChar w:fldCharType="separate"/>
      </w:r>
      <w:r>
        <w:t xml:space="preserve">(Anderson et al., </w:t>
      </w:r>
      <w:r w:rsidR="00485A82">
        <w:fldChar w:fldCharType="end"/>
      </w:r>
      <w:r>
        <w:fldChar w:fldCharType="begin"/>
      </w:r>
      <w:r>
        <w:instrText xml:space="preserve"> HYPERLINK "https://www.zotero.org/google-docs/?nWYgUr" \h </w:instrText>
      </w:r>
      <w:r>
        <w:fldChar w:fldCharType="separate"/>
      </w:r>
      <w:r>
        <w:t>2001</w:t>
      </w:r>
      <w:r>
        <w:fldChar w:fldCharType="end"/>
      </w:r>
      <w:hyperlink r:id="rId19">
        <w:r>
          <w:t>)</w:t>
        </w:r>
      </w:hyperlink>
      <w:r>
        <w:t xml:space="preserve"> include: (1) temporary closure of fisheries and aquaculture facilities in areas with high contamination; (2) relocation of fishing grounds or aquaculture operations to uncontaminated areas; (3) depuration of toxic fisheries or aquaculture organisms in uncontaminated waters; or (4) evisceration of the most contaminated parts of the organism. Although these procedures have generally been effective at keeping contaminated seafood off the market </w:t>
      </w:r>
      <w:hyperlink r:id="rId20">
        <w:r>
          <w:t>(Anderson et al., 2001)</w:t>
        </w:r>
      </w:hyperlink>
      <w:r>
        <w:t xml:space="preserve">, they can incur great economic and cultural costs to the people who depend on these resources </w:t>
      </w:r>
      <w:hyperlink r:id="rId21">
        <w:r>
          <w:t>(Bauer et al., 2010; Dyson and Huppert, 2010; Mao and Jardine, 2020)</w:t>
        </w:r>
      </w:hyperlink>
      <w:r>
        <w:t>.</w:t>
      </w:r>
    </w:p>
    <w:p w14:paraId="331DBD99" w14:textId="77777777" w:rsidR="00223DEA" w:rsidRDefault="00FD32DD">
      <w:pPr>
        <w:ind w:firstLine="720"/>
      </w:pPr>
      <w:r>
        <w:t xml:space="preserve"> </w:t>
      </w:r>
    </w:p>
    <w:p w14:paraId="16FF675C" w14:textId="2E99E531" w:rsidR="00223DEA" w:rsidRDefault="00FD32DD">
      <w:pPr>
        <w:ind w:firstLine="720"/>
      </w:pPr>
      <w:r>
        <w:t>The design of mitigation strategies that eliminate public health risk</w:t>
      </w:r>
      <w:r w:rsidR="002626D3">
        <w:t>s</w:t>
      </w:r>
      <w:r>
        <w:t xml:space="preserve"> posed by HABs while also minimizing the burden placed on fishers and farmers depends on </w:t>
      </w:r>
      <w:r w:rsidR="002626D3">
        <w:t>a</w:t>
      </w:r>
      <w:r w:rsidR="002626D3">
        <w:t xml:space="preserve"> robust capability</w:t>
      </w:r>
      <w:r>
        <w:t xml:space="preserve"> to detect and forecast the occurrence of HABs and accumulation of toxins in seafood species. Traditionally, the detection of HABs and seafood contamination has relied on </w:t>
      </w:r>
      <w:r>
        <w:rPr>
          <w:i/>
        </w:rPr>
        <w:t xml:space="preserve">in situ </w:t>
      </w:r>
      <w:r>
        <w:t xml:space="preserve">monitoring of phytoplankton community composition and toxin production and field collection of shellfish samples for lab contamination testing </w:t>
      </w:r>
      <w:hyperlink r:id="rId22">
        <w:r>
          <w:t>(Stauffer et al., 2019)</w:t>
        </w:r>
      </w:hyperlink>
      <w:r>
        <w:t xml:space="preserve">. Although these methods yield precise measurements of HAB and toxin dynamics, these programs are often opportunistic (i.e., not explicitly linked with an experimental design), costly, provide information on delay (i.e., after lab processing), and offer limited spatial and temporal resolution </w:t>
      </w:r>
      <w:hyperlink r:id="rId23">
        <w:r>
          <w:t>(Stauffer et al., 2019)</w:t>
        </w:r>
      </w:hyperlink>
      <w:r>
        <w:t xml:space="preserve">. Alternatively, statistical models that link </w:t>
      </w:r>
      <w:r>
        <w:rPr>
          <w:i/>
        </w:rPr>
        <w:t xml:space="preserve">in situ </w:t>
      </w:r>
      <w:r>
        <w:t xml:space="preserve">measurements with satellite observations and oceanographic model output can provide near real-time estimates of HAB dynamics at daily </w:t>
      </w:r>
      <w:r>
        <w:lastRenderedPageBreak/>
        <w:t xml:space="preserve">intervals on large spatial scales </w:t>
      </w:r>
      <w:hyperlink r:id="rId24">
        <w:r>
          <w:t>(Anderson et al., 2019; Stauffer et al., 2019)</w:t>
        </w:r>
      </w:hyperlink>
      <w:r>
        <w:t xml:space="preserve">. Although predictions from these models are limited to the ocean surface and are less precise than </w:t>
      </w:r>
      <w:r>
        <w:rPr>
          <w:i/>
        </w:rPr>
        <w:t>in situ</w:t>
      </w:r>
      <w:r>
        <w:t xml:space="preserve"> measurements </w:t>
      </w:r>
      <w:hyperlink r:id="rId25">
        <w:r>
          <w:t>(Anderson et al., 2016; Stumpf et al., 2009)</w:t>
        </w:r>
      </w:hyperlink>
      <w:r>
        <w:t xml:space="preserve">, they can provide early warning of HAB risk and guide dynamic ocean management, especially when interpreted in coordination with stakeholders </w:t>
      </w:r>
      <w:hyperlink r:id="rId26">
        <w:r>
          <w:t>(Anderson et al., 2019)</w:t>
        </w:r>
      </w:hyperlink>
      <w:r>
        <w:t xml:space="preserve">. </w:t>
      </w:r>
    </w:p>
    <w:p w14:paraId="5F2CE08E" w14:textId="77777777" w:rsidR="00223DEA" w:rsidRDefault="00223DEA">
      <w:pPr>
        <w:ind w:firstLine="720"/>
      </w:pPr>
    </w:p>
    <w:p w14:paraId="57AF80E6" w14:textId="60F63273" w:rsidR="00223DEA" w:rsidRDefault="00FD32DD">
      <w:pPr>
        <w:ind w:firstLine="720"/>
        <w:rPr>
          <w:color w:val="FF0000"/>
        </w:rPr>
      </w:pPr>
      <w:r>
        <w:t>However, surface densities of harmful algae and toxins are not necessarily correlated with the accumulation of toxins in benthic (</w:t>
      </w:r>
      <w:r w:rsidR="00785359">
        <w:t xml:space="preserve">and some </w:t>
      </w:r>
      <w:r>
        <w:t xml:space="preserve">non-benthic) organisms </w:t>
      </w:r>
      <w:hyperlink r:id="rId27">
        <w:r>
          <w:t>(</w:t>
        </w:r>
        <w:proofErr w:type="spellStart"/>
        <w:r>
          <w:t>Kvitek</w:t>
        </w:r>
        <w:proofErr w:type="spellEnd"/>
        <w:r>
          <w:t xml:space="preserve"> et al., 2008; </w:t>
        </w:r>
        <w:proofErr w:type="spellStart"/>
        <w:r>
          <w:t>Sekula</w:t>
        </w:r>
        <w:proofErr w:type="spellEnd"/>
        <w:r>
          <w:t xml:space="preserve">-Wood et al., 2011; </w:t>
        </w:r>
        <w:proofErr w:type="spellStart"/>
        <w:r>
          <w:t>Umhau</w:t>
        </w:r>
        <w:proofErr w:type="spellEnd"/>
        <w:r>
          <w:t xml:space="preserve"> et al., 2018)</w:t>
        </w:r>
      </w:hyperlink>
      <w:r>
        <w:t xml:space="preserve">, which is the ultimate concern for managers and often the metric that triggers management action </w:t>
      </w:r>
      <w:hyperlink r:id="rId28">
        <w:r>
          <w:t>(US-FDA, 2019)</w:t>
        </w:r>
      </w:hyperlink>
      <w:r>
        <w:t xml:space="preserve">. Thus, a critical next step in the development of predictive modeling tools is to translate maps of near real-time surface HAB and toxin risk into maps of near real-time seafood contamination risk </w:t>
      </w:r>
      <w:hyperlink r:id="rId29">
        <w:r>
          <w:t>(Anderson et al., 2019)</w:t>
        </w:r>
      </w:hyperlink>
      <w:r>
        <w:t xml:space="preserve">. This has been challenging because the processes governing the uptake, retention, and depuration of toxins in aquatic food webs are highly complex </w:t>
      </w:r>
      <w:hyperlink r:id="rId30">
        <w:r>
          <w:t>(</w:t>
        </w:r>
        <w:proofErr w:type="spellStart"/>
        <w:r>
          <w:t>Granéli</w:t>
        </w:r>
        <w:proofErr w:type="spellEnd"/>
        <w:r>
          <w:t xml:space="preserve"> and Turner, 2006)</w:t>
        </w:r>
      </w:hyperlink>
      <w:r>
        <w:t xml:space="preserve">. For example, toxic algae cells can accumulate in benthic </w:t>
      </w:r>
      <w:r w:rsidR="00785359">
        <w:t>sediments</w:t>
      </w:r>
      <w:r w:rsidR="00785359">
        <w:t xml:space="preserve">, be </w:t>
      </w:r>
      <w:r>
        <w:t xml:space="preserve">resuspended via bioturbation </w:t>
      </w:r>
      <w:r w:rsidR="00785359">
        <w:t>currents, and trigger</w:t>
      </w:r>
      <w:r w:rsidR="008B0699">
        <w:t xml:space="preserve"> </w:t>
      </w:r>
      <w:r>
        <w:t xml:space="preserve">contamination events </w:t>
      </w:r>
      <w:r w:rsidR="00785359">
        <w:t xml:space="preserve">well </w:t>
      </w:r>
      <w:r>
        <w:t xml:space="preserve">after the termination of the original bloom </w:t>
      </w:r>
      <w:hyperlink r:id="rId31">
        <w:r>
          <w:t>(Vigilant, 2007)</w:t>
        </w:r>
      </w:hyperlink>
      <w:r>
        <w:t xml:space="preserve">. While mechanistic models for describing, predicting, and forecasting these complex processes evolve </w:t>
      </w:r>
      <w:hyperlink r:id="rId32">
        <w:r>
          <w:t xml:space="preserve">(CA-OST, 2016a; NOAA, 2015; Stauffer et al., 2019; </w:t>
        </w:r>
        <w:proofErr w:type="spellStart"/>
        <w:r>
          <w:t>Terseleer</w:t>
        </w:r>
        <w:proofErr w:type="spellEnd"/>
        <w:r>
          <w:t xml:space="preserve"> et al., 2013)</w:t>
        </w:r>
      </w:hyperlink>
      <w:r>
        <w:t xml:space="preserve">, statistical models employing state-of-the-art machine learning could provide mechanism-free approaches for predicting benthic seafood contamination from surface HAB and toxin dynamics. In this study, we evaluate the ability for machine learning models to predict toxin contamination in seven important harvested </w:t>
      </w:r>
      <w:r w:rsidR="008B0699">
        <w:t xml:space="preserve">benthic </w:t>
      </w:r>
      <w:r>
        <w:t>marine invertebrates in coastal California.</w:t>
      </w:r>
    </w:p>
    <w:p w14:paraId="02F0E52E" w14:textId="77777777" w:rsidR="00223DEA" w:rsidRDefault="00223DEA"/>
    <w:p w14:paraId="6E94BF38" w14:textId="14AE6167" w:rsidR="00223DEA" w:rsidRDefault="00FD32DD">
      <w:pPr>
        <w:ind w:firstLine="720"/>
      </w:pPr>
      <w:r>
        <w:t xml:space="preserve">In California, blooms of diatoms in the </w:t>
      </w:r>
      <w:r>
        <w:rPr>
          <w:i/>
        </w:rPr>
        <w:t>Pseudo-nitzschia</w:t>
      </w:r>
      <w:r>
        <w:t xml:space="preserve"> genus are linked to warm ocean conditions </w:t>
      </w:r>
      <w:hyperlink r:id="rId33">
        <w:r>
          <w:t>(McKibben et al., 2017)</w:t>
        </w:r>
      </w:hyperlink>
      <w:r>
        <w:t xml:space="preserve"> and produce domoic acid</w:t>
      </w:r>
      <w:r w:rsidR="002626D3">
        <w:t>, a neurotoxin</w:t>
      </w:r>
      <w:r>
        <w:t xml:space="preserve"> that accumulates in the tissue of important seafood species </w:t>
      </w:r>
      <w:hyperlink r:id="rId34">
        <w:r>
          <w:t>(Lefebvre et al., 2002)</w:t>
        </w:r>
      </w:hyperlink>
      <w:r>
        <w:t xml:space="preserve"> and causes amnesic shellfish poisoning in humans when consumed in high doses </w:t>
      </w:r>
      <w:hyperlink r:id="rId35">
        <w:r>
          <w:t>(Perl et al., 1990)</w:t>
        </w:r>
      </w:hyperlink>
      <w:r>
        <w:t xml:space="preserve">. In 2015, an especially large bloom of </w:t>
      </w:r>
      <w:r>
        <w:rPr>
          <w:i/>
        </w:rPr>
        <w:t>Pseudo-nitzschia</w:t>
      </w:r>
      <w:r>
        <w:t xml:space="preserve"> resulted in the prolonged closure of important commercial and recreational fisheries and aquaculture along the entire U.S. West Coast </w:t>
      </w:r>
      <w:hyperlink r:id="rId36">
        <w:r>
          <w:t>(McCabe et al., 2016)</w:t>
        </w:r>
      </w:hyperlink>
      <w:r>
        <w:t xml:space="preserve">. The direct economic impact from commercial closures was estimated to be $25.6 million for the California Dungeness crab and rock crab fisheries </w:t>
      </w:r>
      <w:hyperlink r:id="rId37">
        <w:r>
          <w:t>(CDFW, 2018)</w:t>
        </w:r>
      </w:hyperlink>
      <w:r>
        <w:t xml:space="preserve">; the value of federal disaster relief funds issued to the state) with substantial but unquantified impacts to other commercial, recreational, and aquaculture fisheries </w:t>
      </w:r>
      <w:hyperlink r:id="rId38">
        <w:r>
          <w:t xml:space="preserve">(Moore et al., 2019; </w:t>
        </w:r>
        <w:proofErr w:type="spellStart"/>
        <w:r>
          <w:t>Ritzman</w:t>
        </w:r>
        <w:proofErr w:type="spellEnd"/>
        <w:r>
          <w:t xml:space="preserve"> et al., 2018)</w:t>
        </w:r>
      </w:hyperlink>
      <w:r>
        <w:t xml:space="preserve">. While aquaculture facilities are required to test for domoic acid weekly </w:t>
      </w:r>
      <w:commentRangeStart w:id="3"/>
      <w:r>
        <w:t xml:space="preserve">and have a clear domoic acid </w:t>
      </w:r>
      <w:commentRangeEnd w:id="3"/>
      <w:r w:rsidR="002626D3">
        <w:rPr>
          <w:rStyle w:val="CommentReference"/>
        </w:rPr>
        <w:commentReference w:id="3"/>
      </w:r>
      <w:r>
        <w:t xml:space="preserve">management plan </w:t>
      </w:r>
      <w:hyperlink r:id="rId42">
        <w:r>
          <w:t>(CDFW, 2017a)</w:t>
        </w:r>
      </w:hyperlink>
      <w:r>
        <w:t xml:space="preserve">, the monitoring and management of domoic acid in capture fisheries is more limited. Despite the importance of the Dungeness crab fishery and the consequences of its closure on the state economy, the biotoxin monitoring program that triggers these closures is limited to 72 individual pre-season crab samples divided among six sampling sites coastwide </w:t>
      </w:r>
      <w:hyperlink r:id="rId43">
        <w:r>
          <w:t>(CA-OST, 2016b; PSMFC, 2018)</w:t>
        </w:r>
      </w:hyperlink>
      <w:r>
        <w:t xml:space="preserve">. The sampling program for other wild species is ad-hoc, voluntary, and unfunded </w:t>
      </w:r>
      <w:hyperlink r:id="rId44">
        <w:r>
          <w:t>(CA-OST, 2016b)</w:t>
        </w:r>
      </w:hyperlink>
      <w:r>
        <w:t>.</w:t>
      </w:r>
    </w:p>
    <w:p w14:paraId="5B78B950" w14:textId="77777777" w:rsidR="00223DEA" w:rsidRDefault="00223DEA">
      <w:pPr>
        <w:ind w:firstLine="720"/>
      </w:pPr>
    </w:p>
    <w:p w14:paraId="416A071B" w14:textId="7FAB584A" w:rsidR="00223DEA" w:rsidRDefault="00FD32DD">
      <w:pPr>
        <w:ind w:firstLine="720"/>
      </w:pPr>
      <w:r>
        <w:t xml:space="preserve">In this study, we develop state-of-the-art machine learning models for predicting domoic acid contamination in seven commercially or recreationally important marine invertebrates in </w:t>
      </w:r>
      <w:r>
        <w:lastRenderedPageBreak/>
        <w:t>California (</w:t>
      </w:r>
      <w:r>
        <w:rPr>
          <w:b/>
        </w:rPr>
        <w:t>Table 1</w:t>
      </w:r>
      <w:r>
        <w:t>). The models relate predictions of daily surface water domoic acid risk from the California Harmful Algae Risk Mapping system (C-HARM; (Anderson et al., 2016)) (</w:t>
      </w:r>
      <w:r>
        <w:rPr>
          <w:b/>
        </w:rPr>
        <w:t>Figure 1; Figures S1-S2</w:t>
      </w:r>
      <w:r>
        <w:t>) to the domoic acid contamination of crabs and bivalves sampled by the California Department of Public Health (CDPH; (CDPH, 2019)) as part of its marine biotoxin monitoring program (</w:t>
      </w:r>
      <w:r>
        <w:rPr>
          <w:b/>
        </w:rPr>
        <w:t>Figures 1-3</w:t>
      </w:r>
      <w:r>
        <w:t xml:space="preserve">). By leveraging the spatial and temporal domain of the C-HARM system, our models can provide daily hindcasts (March 5, 2014 to present), daily nowcasts, and 3-day forecasts of domoic acid contamination on a 3-km grid spanning all of coastal California. We illustrate how our models could be used to: (1) guide studies into the biology of domoic acid accumulation in the food web; (2) identify low risk sites for aquaculture farms; (3) evaluate appropriate spatial-temporal scales for dynamic closures; and (4) build operating models for simulation </w:t>
      </w:r>
      <w:r w:rsidR="002626D3">
        <w:t>testing of candidate strategies for</w:t>
      </w:r>
      <w:r>
        <w:t xml:space="preserve"> dynamic ocean management.</w:t>
      </w:r>
    </w:p>
    <w:p w14:paraId="1B9F76DF" w14:textId="77777777" w:rsidR="00223DEA" w:rsidRDefault="00FD32DD">
      <w:pPr>
        <w:pStyle w:val="Heading2"/>
      </w:pPr>
      <w:bookmarkStart w:id="4" w:name="_lo3sz1low9qd" w:colFirst="0" w:colLast="0"/>
      <w:bookmarkEnd w:id="4"/>
      <w:r>
        <w:t>Results and discussion</w:t>
      </w:r>
    </w:p>
    <w:p w14:paraId="4F9FF73E" w14:textId="3E865EC5" w:rsidR="00223DEA" w:rsidRDefault="00FD32DD">
      <w:pPr>
        <w:ind w:firstLine="720"/>
      </w:pPr>
      <w:r>
        <w:t xml:space="preserve">Four of the five </w:t>
      </w:r>
      <w:r w:rsidR="002626D3">
        <w:t>species that support capture fisheries</w:t>
      </w:r>
      <w:r>
        <w:t xml:space="preserve"> -- Dungeness crab, rock crab, spiny lobster, and razor clam -- exhibited high rates of domoic acid contamination above their FDA action thresholds (</w:t>
      </w:r>
      <w:r>
        <w:rPr>
          <w:color w:val="FF0000"/>
        </w:rPr>
        <w:t>15-80%</w:t>
      </w:r>
      <w:r>
        <w:t xml:space="preserve"> of samples; </w:t>
      </w:r>
      <w:r>
        <w:rPr>
          <w:b/>
        </w:rPr>
        <w:t>Figure 3</w:t>
      </w:r>
      <w:r>
        <w:t>) and the best performing models for these species were fair to good predictors of domoic acid contamination risk (</w:t>
      </w:r>
      <w:r>
        <w:rPr>
          <w:b/>
        </w:rPr>
        <w:t>Figure 4; Table S1</w:t>
      </w:r>
      <w:r>
        <w:t xml:space="preserve">). California sea mussel was the only </w:t>
      </w:r>
      <w:r w:rsidR="002626D3">
        <w:t xml:space="preserve">wild-harvested </w:t>
      </w:r>
      <w:r>
        <w:t>species to exhibit low rates of contamination above its action threshold (</w:t>
      </w:r>
      <w:r>
        <w:rPr>
          <w:color w:val="FF0000"/>
        </w:rPr>
        <w:t>3.4%</w:t>
      </w:r>
      <w:r>
        <w:t xml:space="preserve"> of samples; </w:t>
      </w:r>
      <w:r>
        <w:rPr>
          <w:b/>
        </w:rPr>
        <w:t>Figure 3</w:t>
      </w:r>
      <w:r>
        <w:t>) and models for this species were poor predictors of domoic acid contamination risk (</w:t>
      </w:r>
      <w:r>
        <w:rPr>
          <w:b/>
        </w:rPr>
        <w:t>Figure 4; Table S1</w:t>
      </w:r>
      <w:r>
        <w:t>). For the four capture species with adequate models, we hindcast historical contamination risk inside fishing grounds from 2014 to present (</w:t>
      </w:r>
      <w:r>
        <w:rPr>
          <w:b/>
        </w:rPr>
        <w:t>Figure 5</w:t>
      </w:r>
      <w:r>
        <w:t>). We used these hindcasts to characterize the spatial and temporal variability of historical contamination events and provide guidance on (1) where expansions in field monitoring could improve ability to detect and monitor contamination events and (2) the appropriate size and duration of fishery closures in response to domoic acid contamination events.</w:t>
      </w:r>
    </w:p>
    <w:p w14:paraId="46DCE222" w14:textId="77777777" w:rsidR="00223DEA" w:rsidRDefault="00223DEA">
      <w:pPr>
        <w:ind w:firstLine="720"/>
      </w:pPr>
    </w:p>
    <w:p w14:paraId="22DC1FAD" w14:textId="77777777" w:rsidR="00223DEA" w:rsidRDefault="00FD32DD">
      <w:pPr>
        <w:rPr>
          <w:color w:val="FF0000"/>
        </w:rPr>
      </w:pPr>
      <w:r>
        <w:rPr>
          <w:color w:val="FF0000"/>
        </w:rPr>
        <w:tab/>
      </w:r>
      <w:r>
        <w:t>The routine pre-season monitoring of domoic acid contamination in Dungeness crabs has relatively good spatial coverage from Monterey Bay north (</w:t>
      </w:r>
      <w:r>
        <w:rPr>
          <w:b/>
        </w:rPr>
        <w:t>Figure 5</w:t>
      </w:r>
      <w:r>
        <w:t>), where approximately 97% of Dungeness crab landings have been caught over the past five years (</w:t>
      </w:r>
      <w:r>
        <w:rPr>
          <w:b/>
        </w:rPr>
        <w:t>Figure SX)</w:t>
      </w:r>
      <w:r>
        <w:t>. As a result, pre-season monitoring has successfully detected and tracked many of the historical early season contamination events predicted by the model (</w:t>
      </w:r>
      <w:r>
        <w:rPr>
          <w:b/>
        </w:rPr>
        <w:t>Figure 5</w:t>
      </w:r>
      <w:r>
        <w:t>). However, sampling has been limited south of Monterey Bay despite high predicted domoic acid risk in this area (</w:t>
      </w:r>
      <w:r>
        <w:rPr>
          <w:b/>
        </w:rPr>
        <w:t>Figure 5</w:t>
      </w:r>
      <w:r>
        <w:t>). Although this area generates only a small portion of state-wide landings (~3%), it is the source of catch for the majority of Dungeness crab landed in Avila Beach/Port San Luis and Morro Bay, and may disproportionately expose these communities to domoic acid risk (</w:t>
      </w:r>
      <w:r>
        <w:rPr>
          <w:b/>
        </w:rPr>
        <w:t>Figure SX</w:t>
      </w:r>
      <w:r>
        <w:t>). Furthermore, the model predicts that a number of late season contamination events went undetected following the termination of pre- or early-season testing. Although the majority of the catch in this derby fishery is caught at the beginning of the season (</w:t>
      </w:r>
      <w:r>
        <w:rPr>
          <w:b/>
        </w:rPr>
        <w:t>Figure SX</w:t>
      </w:r>
      <w:r>
        <w:t xml:space="preserve">), unmonitored late season catch still presents a public health risk. Overall, the largest benefits for public health might be the expansion of pre-season monitoring south of Monterey Bay and routine late season monitoring coastwide whereas the largest benefits for fishers, via more nimble </w:t>
      </w:r>
      <w:r>
        <w:lastRenderedPageBreak/>
        <w:t>management, might be the expansion of early-season monitoring between Eureka and Bodega Bay (</w:t>
      </w:r>
      <w:r>
        <w:rPr>
          <w:b/>
        </w:rPr>
        <w:t>Figure 5</w:t>
      </w:r>
      <w:r>
        <w:t>).</w:t>
      </w:r>
    </w:p>
    <w:p w14:paraId="71B7E3D8" w14:textId="77777777" w:rsidR="00223DEA" w:rsidRDefault="00223DEA">
      <w:pPr>
        <w:ind w:firstLine="720"/>
      </w:pPr>
    </w:p>
    <w:p w14:paraId="36ACD7EB" w14:textId="382948FA" w:rsidR="00223DEA" w:rsidRDefault="002626D3">
      <w:pPr>
        <w:ind w:firstLine="720"/>
      </w:pPr>
      <w:r>
        <w:t>H</w:t>
      </w:r>
      <w:r w:rsidR="00FD32DD">
        <w:t xml:space="preserve">istorically limited monitoring of rock crab and spiny lobster for domoic acid contamination is likely to have overlooked a number of large contamination events. This is particularly true for spiny lobster, </w:t>
      </w:r>
      <w:r>
        <w:t>for which sampling has been sparse</w:t>
      </w:r>
      <w:r w:rsidR="00FD32DD">
        <w:t xml:space="preserve">, </w:t>
      </w:r>
      <w:r>
        <w:t xml:space="preserve">yet </w:t>
      </w:r>
      <w:r w:rsidR="00FD32DD">
        <w:t>is predicted to have experienced extensive contamination risk (</w:t>
      </w:r>
      <w:r w:rsidR="00FD32DD">
        <w:rPr>
          <w:b/>
        </w:rPr>
        <w:t>Figures 5&amp;6</w:t>
      </w:r>
      <w:r w:rsidR="00FD32DD">
        <w:t xml:space="preserve">). In six years, only </w:t>
      </w:r>
      <w:r w:rsidR="00FD32DD">
        <w:rPr>
          <w:color w:val="FF0000"/>
        </w:rPr>
        <w:t>173</w:t>
      </w:r>
      <w:r w:rsidR="00FD32DD">
        <w:t xml:space="preserve"> spiny lobster have been tested for domoic acid contamination (</w:t>
      </w:r>
      <w:r w:rsidR="00FD32DD">
        <w:rPr>
          <w:b/>
        </w:rPr>
        <w:t>Figures 2&amp;3</w:t>
      </w:r>
      <w:r w:rsidR="00FD32DD">
        <w:t>) and the majority of these samples (</w:t>
      </w:r>
      <w:r w:rsidR="00FD32DD">
        <w:rPr>
          <w:color w:val="FF0000"/>
        </w:rPr>
        <w:t>95%</w:t>
      </w:r>
      <w:r w:rsidR="00FD32DD">
        <w:t>) were collected during three sampling campaigns (</w:t>
      </w:r>
      <w:r w:rsidR="00FD32DD">
        <w:rPr>
          <w:b/>
        </w:rPr>
        <w:t>Figure 5</w:t>
      </w:r>
      <w:r w:rsidR="00FD32DD">
        <w:t>). This limited sampling program likely overlooked extensive contamination events occurring north of Los Angeles (</w:t>
      </w:r>
      <w:r w:rsidR="00FD32DD">
        <w:rPr>
          <w:color w:val="FF0000"/>
        </w:rPr>
        <w:t>34°N</w:t>
      </w:r>
      <w:r w:rsidR="00FD32DD">
        <w:t>), especially during the 2016-17, 2017-18, and 2018-19 seasons (</w:t>
      </w:r>
      <w:r w:rsidR="00FD32DD">
        <w:rPr>
          <w:b/>
        </w:rPr>
        <w:t>Figure 6</w:t>
      </w:r>
      <w:r w:rsidR="00FD32DD">
        <w:t xml:space="preserve">). However, the timing of the commercial and recreational lobster season (Oct 1-Mar 15) does reduce contamination risk, with more pronounced contamination events occurring in the off-season summer months than </w:t>
      </w:r>
      <w:r>
        <w:t>during</w:t>
      </w:r>
      <w:r w:rsidR="00FD32DD">
        <w:t xml:space="preserve"> in-season winter months (</w:t>
      </w:r>
      <w:r w:rsidR="00FD32DD">
        <w:rPr>
          <w:b/>
        </w:rPr>
        <w:t>Figures 5&amp;6</w:t>
      </w:r>
      <w:r w:rsidR="00FD32DD">
        <w:t xml:space="preserve">). Rock crab were predicted to experience frequent contamination events but at smaller spatial and shorter temporal scales than either Dungeness crab </w:t>
      </w:r>
      <w:r>
        <w:t xml:space="preserve">or </w:t>
      </w:r>
      <w:r w:rsidR="00FD32DD">
        <w:t>spiny lobster (</w:t>
      </w:r>
      <w:r w:rsidR="00FD32DD">
        <w:rPr>
          <w:b/>
        </w:rPr>
        <w:t>Figures 5&amp;7</w:t>
      </w:r>
      <w:r w:rsidR="00FD32DD">
        <w:t xml:space="preserve">). The rapid turnover in rock crab contamination events </w:t>
      </w:r>
      <w:r>
        <w:t>constrains</w:t>
      </w:r>
      <w:r w:rsidR="00FD32DD">
        <w:t xml:space="preserve"> the feasibility of dynamic management in this fishery (</w:t>
      </w:r>
      <w:r w:rsidR="00FD32DD">
        <w:rPr>
          <w:color w:val="FF0000"/>
        </w:rPr>
        <w:t>citation</w:t>
      </w:r>
      <w:r w:rsidR="00FD32DD">
        <w:t>)</w:t>
      </w:r>
      <w:r>
        <w:t>.  D</w:t>
      </w:r>
      <w:r w:rsidR="00FD32DD">
        <w:t>omoic acid closures for rock crab may be necessarily less nimble and more precautionary than for Dungeness crab or spiny lobster.</w:t>
      </w:r>
    </w:p>
    <w:p w14:paraId="1FE4355B" w14:textId="77777777" w:rsidR="00223DEA" w:rsidRDefault="00223DEA"/>
    <w:p w14:paraId="10DF9584" w14:textId="77777777" w:rsidR="00223DEA" w:rsidRDefault="00FD32DD">
      <w:pPr>
        <w:ind w:firstLine="720"/>
        <w:rPr>
          <w:b/>
        </w:rPr>
      </w:pPr>
      <w:r>
        <w:t xml:space="preserve">Razor clams, which exhibit slow domoic acid depuration rates </w:t>
      </w:r>
      <w:hyperlink r:id="rId45">
        <w:r>
          <w:t>(Schultz et al., 2008)</w:t>
        </w:r>
      </w:hyperlink>
      <w:r>
        <w:t xml:space="preserve"> and can retain domoic acid for up to a year after a HAB event </w:t>
      </w:r>
      <w:hyperlink r:id="rId46">
        <w:r>
          <w:t>(</w:t>
        </w:r>
        <w:proofErr w:type="spellStart"/>
        <w:r>
          <w:t>Wekell</w:t>
        </w:r>
        <w:proofErr w:type="spellEnd"/>
        <w:r>
          <w:t xml:space="preserve"> et al., 1994)</w:t>
        </w:r>
      </w:hyperlink>
      <w:r>
        <w:t>, were predicted to have the highest frequency and intensity of historical contamination events (</w:t>
      </w:r>
      <w:r>
        <w:rPr>
          <w:b/>
        </w:rPr>
        <w:t>Figures 6-8</w:t>
      </w:r>
      <w:r>
        <w:t xml:space="preserve">). In response to this risk, the California Department of Fish and Wildlife (CDFW) has closed the recreational razor clam fishery since April 2016 in Humboldt and Del Norte counties </w:t>
      </w:r>
      <w:hyperlink r:id="rId47">
        <w:r>
          <w:t>(CDFW, 2017b)</w:t>
        </w:r>
      </w:hyperlink>
      <w:r>
        <w:t>, which are home to Clam Beach and Crescent Beach, respectively (</w:t>
      </w:r>
      <w:r>
        <w:rPr>
          <w:b/>
        </w:rPr>
        <w:t>Figure 2</w:t>
      </w:r>
      <w:r>
        <w:t xml:space="preserve">), the two most productive, popular, and well-monitored clamming beaches in the state </w:t>
      </w:r>
      <w:hyperlink r:id="rId48">
        <w:r>
          <w:t>(Moore, 2001)</w:t>
        </w:r>
      </w:hyperlink>
      <w:r>
        <w:t xml:space="preserve">. The CDFW currently recommends that </w:t>
      </w:r>
      <w:proofErr w:type="spellStart"/>
      <w:r>
        <w:t>clammers</w:t>
      </w:r>
      <w:proofErr w:type="spellEnd"/>
      <w:r>
        <w:t xml:space="preserve"> visit Doran Beach in Sonoma County and Dillon Beach in Marin County while the closure remains in place </w:t>
      </w:r>
      <w:hyperlink r:id="rId49">
        <w:r>
          <w:t>(Wilson, 2017)</w:t>
        </w:r>
      </w:hyperlink>
      <w:r>
        <w:t>. However, these beaches have received little to no monitoring (</w:t>
      </w:r>
      <w:r>
        <w:rPr>
          <w:b/>
        </w:rPr>
        <w:t>Figure 2</w:t>
      </w:r>
      <w:r>
        <w:t>) and contamination at these beaches has likely been high since 2014 (</w:t>
      </w:r>
      <w:r>
        <w:rPr>
          <w:b/>
        </w:rPr>
        <w:t>Figure 5</w:t>
      </w:r>
      <w:r>
        <w:t>). Our model predictions could be used to identify low risk razor clam beaches that -- following validation through targeted field sampling and laboratory testing -- could be recommended for recreational clamming.</w:t>
      </w:r>
    </w:p>
    <w:p w14:paraId="6C7797EE" w14:textId="77777777" w:rsidR="00223DEA" w:rsidRDefault="00223DEA"/>
    <w:p w14:paraId="430C8164" w14:textId="08AB102C" w:rsidR="00223DEA" w:rsidRDefault="00FD32DD">
      <w:pPr>
        <w:ind w:firstLine="720"/>
      </w:pPr>
      <w:r>
        <w:t xml:space="preserve">Our hindcasts of historical contamination risk could be used to compare the performance of alternative strategies for mitigating the impact of HABs on fisheries and public health through a process called management strategy evaluation. A management strategy evaluation (MSE) simulates the entirety of the resource--harvester--management loop to measure the performance of and tradeoffs between alternative management strategies </w:t>
      </w:r>
      <w:hyperlink r:id="rId50">
        <w:r>
          <w:t>(Punt et al., 2016)</w:t>
        </w:r>
      </w:hyperlink>
      <w:r>
        <w:t xml:space="preserve">. </w:t>
      </w:r>
      <w:r w:rsidR="002626D3">
        <w:t>As an example</w:t>
      </w:r>
      <w:r>
        <w:t xml:space="preserve">, our hindcasts could be used to simulate domoic acid contamination and to quantify the ability of alternative management strategies </w:t>
      </w:r>
      <w:r w:rsidR="002626D3">
        <w:t xml:space="preserve">to </w:t>
      </w:r>
      <w:r>
        <w:t xml:space="preserve">maximize fishing opportunities (e.g., amount of catch or profits, length or timing of season, etc.) while minimizing contaminated catch (i.e., amount above the action threshold). The evaluated management strategies could include combinations of: (1) expanded or redesigned monitoring programs; (2) management triggers </w:t>
      </w:r>
      <w:r>
        <w:lastRenderedPageBreak/>
        <w:t xml:space="preserve">based on monitoring or other indicators of elevated risk; and/or (3) management actions such as fishery closures, evisceration orders, or timing of the open season. The MSE process can also incorporate other, potentially, synergistic, fishery risks. For example, delays in the Dungeness crab and rock crab trap fisheries due to domoic acid risk during the 2015-16 fishing season resulted in greater overlap in areas of high fishing effort and high humpback whale density, which resulted in a sharp increase in the number of whale entanglements in crab fishing gear </w:t>
      </w:r>
      <w:hyperlink r:id="rId51">
        <w:r>
          <w:t>(Santora et al., 2020)</w:t>
        </w:r>
      </w:hyperlink>
      <w:r>
        <w:t>. Solutions to these interconnected management challenges could be explored by jointly simulating domoic acid contamination, humpback whale distributions, and crab fleet dynamics in a management strategy evaluation framework.</w:t>
      </w:r>
    </w:p>
    <w:p w14:paraId="51CCC3F3" w14:textId="77777777" w:rsidR="00223DEA" w:rsidRDefault="00223DEA">
      <w:pPr>
        <w:ind w:firstLine="720"/>
      </w:pPr>
    </w:p>
    <w:p w14:paraId="37862D53" w14:textId="03BAF4C7" w:rsidR="00223DEA" w:rsidRDefault="00FD32DD">
      <w:pPr>
        <w:ind w:firstLine="720"/>
      </w:pPr>
      <w:r>
        <w:t>Both aquaculture species -- Pacific oyster and bay mussel -- exhibited low rates of domoic acid contamination above the FDA action threshold (</w:t>
      </w:r>
      <w:r>
        <w:rPr>
          <w:color w:val="FF0000"/>
        </w:rPr>
        <w:t>&lt;4%</w:t>
      </w:r>
      <w:r>
        <w:t xml:space="preserve"> of samples; </w:t>
      </w:r>
      <w:r>
        <w:rPr>
          <w:b/>
        </w:rPr>
        <w:t>Figure 3</w:t>
      </w:r>
      <w:r>
        <w:t xml:space="preserve">) and models of contamination risk were either unreliable or impossible to estimate. No Pacific oyster samples exceeded the action threshold (the highest observed domoic acid contamination was </w:t>
      </w:r>
      <w:r>
        <w:rPr>
          <w:color w:val="FF0000"/>
        </w:rPr>
        <w:t>9.6 ppm</w:t>
      </w:r>
      <w:r>
        <w:t xml:space="preserve">; </w:t>
      </w:r>
      <w:r>
        <w:rPr>
          <w:b/>
        </w:rPr>
        <w:t>Figure 3</w:t>
      </w:r>
      <w:r>
        <w:t xml:space="preserve">) and contamination risk models were not pursued for this species. Only </w:t>
      </w:r>
      <w:r>
        <w:rPr>
          <w:color w:val="FF0000"/>
        </w:rPr>
        <w:t>3.3%</w:t>
      </w:r>
      <w:r>
        <w:t xml:space="preserve"> of bay mussel samples exceeded the action threshold and models for these species were poor predictors of contamination risk (</w:t>
      </w:r>
      <w:r>
        <w:rPr>
          <w:b/>
        </w:rPr>
        <w:t>Figure 3; Table S1</w:t>
      </w:r>
      <w:r>
        <w:t xml:space="preserve">). The low rate of contamination in aquacultured organisms is likely driven by fast depuration rates (&lt;96 hours) in these species </w:t>
      </w:r>
      <w:hyperlink r:id="rId52">
        <w:r>
          <w:t xml:space="preserve">(Blanco et al., 2002; </w:t>
        </w:r>
        <w:proofErr w:type="spellStart"/>
        <w:r>
          <w:t>Mafra</w:t>
        </w:r>
        <w:proofErr w:type="spellEnd"/>
        <w:r>
          <w:t xml:space="preserve"> et al., 2010; </w:t>
        </w:r>
        <w:proofErr w:type="spellStart"/>
        <w:r>
          <w:t>Novaczek</w:t>
        </w:r>
        <w:proofErr w:type="spellEnd"/>
        <w:r>
          <w:t xml:space="preserve"> et al., 1992; Schultz et al., 2008)</w:t>
        </w:r>
      </w:hyperlink>
      <w:r>
        <w:t>, and the frequent testing and dynamic management employed by aquaculture farms in collaboration with the CDPH. All commercial shellfish facilities are required to submit weekly tests to the state, conduct even more frequent testing on their own, and shut</w:t>
      </w:r>
      <w:r w:rsidR="00F17C06">
        <w:t xml:space="preserve"> </w:t>
      </w:r>
      <w:r>
        <w:t xml:space="preserve">down sales when individuals test above the FDA action threshold </w:t>
      </w:r>
      <w:hyperlink r:id="rId53">
        <w:r>
          <w:t>(CA-OST, 2016b)</w:t>
        </w:r>
      </w:hyperlink>
      <w:r>
        <w:t>.</w:t>
      </w:r>
    </w:p>
    <w:p w14:paraId="3185A025" w14:textId="77777777" w:rsidR="00223DEA" w:rsidRDefault="00223DEA"/>
    <w:p w14:paraId="6E5D80DB" w14:textId="21BFBE97" w:rsidR="00223DEA" w:rsidRDefault="00FD32DD">
      <w:pPr>
        <w:ind w:firstLine="720"/>
      </w:pPr>
      <w:r>
        <w:t xml:space="preserve">Although the lack of </w:t>
      </w:r>
      <w:r w:rsidR="00F17C06">
        <w:t xml:space="preserve">significant </w:t>
      </w:r>
      <w:r>
        <w:t xml:space="preserve">domoic acid contamination in aquaculture species is good at face value, </w:t>
      </w:r>
      <w:r w:rsidR="00785359">
        <w:t xml:space="preserve">the absence of a robust contamination signal </w:t>
      </w:r>
      <w:r>
        <w:t xml:space="preserve">prevents the development of predictive models that could otherwise be used to give farmers advance warning of contamination events and identify low risk sites for new aquaculture farms. The use of sentinel organisms, i.e., the </w:t>
      </w:r>
      <w:commentRangeStart w:id="5"/>
      <w:r>
        <w:t>experimental placement of aquaculture species in areas representative of potential farm locations</w:t>
      </w:r>
      <w:commentRangeEnd w:id="5"/>
      <w:r w:rsidR="00785359">
        <w:rPr>
          <w:rStyle w:val="CommentReference"/>
        </w:rPr>
        <w:commentReference w:id="5"/>
      </w:r>
      <w:r>
        <w:t xml:space="preserve"> </w:t>
      </w:r>
      <w:hyperlink r:id="rId54">
        <w:r>
          <w:t>(Backer and Miller, 2016)</w:t>
        </w:r>
      </w:hyperlink>
      <w:r>
        <w:t xml:space="preserve">, would advance the collection of data required to develop effective models for predicting contamination for existing or emerging aquaculture </w:t>
      </w:r>
      <w:commentRangeStart w:id="6"/>
      <w:r>
        <w:t>species</w:t>
      </w:r>
      <w:commentRangeEnd w:id="6"/>
      <w:r w:rsidR="00785359">
        <w:rPr>
          <w:rStyle w:val="CommentReference"/>
        </w:rPr>
        <w:commentReference w:id="6"/>
      </w:r>
      <w:r>
        <w:t xml:space="preserve">. </w:t>
      </w:r>
      <w:commentRangeStart w:id="7"/>
      <w:r>
        <w:t xml:space="preserve">Aquaculture is the fastest growing food sector in the world </w:t>
      </w:r>
      <w:hyperlink r:id="rId55">
        <w:r>
          <w:t>(FAO, 2018, 2016)</w:t>
        </w:r>
      </w:hyperlink>
      <w:r>
        <w:t xml:space="preserve"> and is likely to become an increasingly important source of food as the human population and its demand for animal-based protein grows </w:t>
      </w:r>
      <w:hyperlink r:id="rId56">
        <w:r>
          <w:t>(Costello et al., 2019</w:t>
        </w:r>
        <w:r>
          <w:t>)</w:t>
        </w:r>
      </w:hyperlink>
      <w:r>
        <w:t xml:space="preserve">. The ability for aquaculture to meet these demands will be challenged by increasing HAB frequency, storm intensity, ocean warming, salinity fluctuations, deoxygenation, and ocean </w:t>
      </w:r>
      <w:r w:rsidR="00F17C06">
        <w:t>acidification</w:t>
      </w:r>
      <w:r>
        <w:t xml:space="preserve"> </w:t>
      </w:r>
      <w:hyperlink r:id="rId57">
        <w:r>
          <w:t>(</w:t>
        </w:r>
        <w:proofErr w:type="spellStart"/>
        <w:r>
          <w:t>Barange</w:t>
        </w:r>
        <w:proofErr w:type="spellEnd"/>
        <w:r>
          <w:t xml:space="preserve"> et al., 2018; IPCC, 2019; </w:t>
        </w:r>
        <w:proofErr w:type="spellStart"/>
        <w:r>
          <w:t>Weatherdon</w:t>
        </w:r>
        <w:proofErr w:type="spellEnd"/>
        <w:r>
          <w:t xml:space="preserve"> et al., 2016)</w:t>
        </w:r>
      </w:hyperlink>
      <w:r>
        <w:t xml:space="preserve">. Thus, developing tools for identifying locations for aquaculture farms that are subject to minimal risk will be necessary for expanding aquaculture under climate change </w:t>
      </w:r>
      <w:hyperlink r:id="rId58">
        <w:r>
          <w:t>(Gaines et al., 2019)</w:t>
        </w:r>
      </w:hyperlink>
      <w:r>
        <w:t>.</w:t>
      </w:r>
      <w:commentRangeEnd w:id="7"/>
      <w:r w:rsidR="002626D3">
        <w:rPr>
          <w:rStyle w:val="CommentReference"/>
        </w:rPr>
        <w:commentReference w:id="7"/>
      </w:r>
    </w:p>
    <w:p w14:paraId="14255476" w14:textId="77777777" w:rsidR="00223DEA" w:rsidRDefault="00223DEA"/>
    <w:p w14:paraId="7725F2EE" w14:textId="6D1213DD" w:rsidR="00223DEA" w:rsidRDefault="00FD32DD">
      <w:r>
        <w:tab/>
        <w:t xml:space="preserve">Our framework for predicting and forecasting seafood contamination risk </w:t>
      </w:r>
      <w:r w:rsidRPr="00310C1F">
        <w:t>from estimates of HAB or toxin risk using machine learning models</w:t>
      </w:r>
      <w:r>
        <w:t xml:space="preserve"> is transferable to many already existing marine and freshwater biotoxin monitoring programs (see </w:t>
      </w:r>
      <w:hyperlink r:id="rId59">
        <w:r>
          <w:t>(Anderson et al., 2019)</w:t>
        </w:r>
      </w:hyperlink>
      <w:r>
        <w:t xml:space="preserve"> for examples) </w:t>
      </w:r>
      <w:r w:rsidR="007229CC">
        <w:t>as the basis for</w:t>
      </w:r>
      <w:r>
        <w:t xml:space="preserve"> statistical “shortcuts” while more mechanistic models for predicting the </w:t>
      </w:r>
      <w:r w:rsidR="007229CC">
        <w:lastRenderedPageBreak/>
        <w:t xml:space="preserve">production and </w:t>
      </w:r>
      <w:r>
        <w:t xml:space="preserve">flow of toxins through the food web are developed and tested. For example, </w:t>
      </w:r>
      <w:r w:rsidR="007229CC">
        <w:t>the machine-learning techniques developed here</w:t>
      </w:r>
      <w:r w:rsidR="007229CC">
        <w:t xml:space="preserve"> could be applied to relate</w:t>
      </w:r>
      <w:r w:rsidR="007229CC">
        <w:t xml:space="preserve"> </w:t>
      </w:r>
      <w:proofErr w:type="spellStart"/>
      <w:r w:rsidR="007229CC">
        <w:t>brevetoxin</w:t>
      </w:r>
      <w:proofErr w:type="spellEnd"/>
      <w:r w:rsidR="007229CC">
        <w:t xml:space="preserve"> contamination in wild and aquaculture shellfish </w:t>
      </w:r>
      <w:hyperlink r:id="rId60">
        <w:r w:rsidR="007229CC">
          <w:t>(Pierce and Henry, 2008)</w:t>
        </w:r>
      </w:hyperlink>
      <w:r w:rsidR="007229CC">
        <w:t xml:space="preserve"> to </w:t>
      </w:r>
      <w:r w:rsidR="007229CC">
        <w:t xml:space="preserve">gridded </w:t>
      </w:r>
      <w:r w:rsidR="007229CC">
        <w:t xml:space="preserve">predictions of </w:t>
      </w:r>
      <w:proofErr w:type="spellStart"/>
      <w:r w:rsidR="007229CC">
        <w:rPr>
          <w:i/>
        </w:rPr>
        <w:t>Karenia</w:t>
      </w:r>
      <w:proofErr w:type="spellEnd"/>
      <w:r w:rsidR="007229CC">
        <w:rPr>
          <w:i/>
        </w:rPr>
        <w:t xml:space="preserve"> brevis</w:t>
      </w:r>
      <w:r w:rsidR="007229CC">
        <w:t xml:space="preserve"> risk produced by </w:t>
      </w:r>
      <w:r>
        <w:t xml:space="preserve">the Gulf of Mexico Harmful Algal Bloom Operational Forecast System (GOM HAB-OFS; </w:t>
      </w:r>
      <w:hyperlink r:id="rId61">
        <w:r>
          <w:t>(Stumpf et al., 2003; Tomlinson et al., 2004)</w:t>
        </w:r>
      </w:hyperlink>
      <w:r>
        <w:t>)</w:t>
      </w:r>
      <w:bookmarkStart w:id="8" w:name="_GoBack"/>
      <w:del w:id="9" w:author="ericb" w:date="2020-06-25T17:25:00Z">
        <w:r w:rsidDel="007229CC">
          <w:delText xml:space="preserve"> provides daily gridded predictions of </w:delText>
        </w:r>
        <w:r w:rsidDel="007229CC">
          <w:rPr>
            <w:i/>
          </w:rPr>
          <w:delText>Karenia brevis</w:delText>
        </w:r>
        <w:r w:rsidDel="007229CC">
          <w:delText xml:space="preserve"> risk, which could be related</w:delText>
        </w:r>
      </w:del>
      <w:del w:id="10" w:author="ericb" w:date="2020-06-25T17:24:00Z">
        <w:r w:rsidDel="007229CC">
          <w:delText xml:space="preserve"> </w:delText>
        </w:r>
      </w:del>
      <w:del w:id="11" w:author="ericb" w:date="2020-06-25T17:25:00Z">
        <w:r w:rsidDel="007229CC">
          <w:delText xml:space="preserve">to the brevetoxin contamination in wild and aquaculture shellfish </w:delText>
        </w:r>
        <w:r w:rsidDel="007229CC">
          <w:fldChar w:fldCharType="begin"/>
        </w:r>
        <w:r w:rsidDel="007229CC">
          <w:delInstrText xml:space="preserve"> HYPERLINK "https://www.zotero.org/google-docs/?5mFVop" \h </w:delInstrText>
        </w:r>
        <w:r w:rsidDel="007229CC">
          <w:fldChar w:fldCharType="separate"/>
        </w:r>
        <w:r w:rsidDel="007229CC">
          <w:delText>(Pierce and Henry, 2008)</w:delText>
        </w:r>
        <w:r w:rsidDel="007229CC">
          <w:fldChar w:fldCharType="end"/>
        </w:r>
      </w:del>
      <w:bookmarkEnd w:id="8"/>
      <w:r>
        <w:t xml:space="preserve">. </w:t>
      </w:r>
      <w:commentRangeStart w:id="12"/>
      <w:r>
        <w:t xml:space="preserve">In places without gridded predictions of HAB or toxin risk, contamination in seafood species could instead be predicted from more common data, such as field measurements of HAB or toxin densities or field or satellite measurements of the oceanographic processes driving HAB and toxin dynamics. </w:t>
      </w:r>
      <w:hyperlink r:id="rId62">
        <w:r>
          <w:t>(</w:t>
        </w:r>
      </w:hyperlink>
      <w:hyperlink r:id="rId63">
        <w:r>
          <w:t>Finnis</w:t>
        </w:r>
      </w:hyperlink>
      <w:hyperlink r:id="rId64">
        <w:r>
          <w:t xml:space="preserve"> et al., 2017)</w:t>
        </w:r>
      </w:hyperlink>
      <w:r>
        <w:t xml:space="preserve"> provide a good example of the ability for machine learning models to predict toxin contamination from underlying oceanography. </w:t>
      </w:r>
      <w:commentRangeStart w:id="13"/>
      <w:r>
        <w:t>They show that contamination of mussels (</w:t>
      </w:r>
      <w:r>
        <w:rPr>
          <w:i/>
        </w:rPr>
        <w:t xml:space="preserve">Mytilus </w:t>
      </w:r>
      <w:r>
        <w:t xml:space="preserve">spp.) with saxitoxin, a neurotoxin produced by dinoflagellates in the genus </w:t>
      </w:r>
      <w:proofErr w:type="spellStart"/>
      <w:r>
        <w:rPr>
          <w:i/>
        </w:rPr>
        <w:t>Alexandrium</w:t>
      </w:r>
      <w:proofErr w:type="spellEnd"/>
      <w:r>
        <w:rPr>
          <w:i/>
        </w:rPr>
        <w:t xml:space="preserve"> </w:t>
      </w:r>
      <w:r>
        <w:t>that can cause paralytic shellfish poisoning, can be predicted from environmental variables such as temperature, salinity, and freshwater discharge.</w:t>
      </w:r>
      <w:commentRangeEnd w:id="12"/>
      <w:r w:rsidR="007229CC">
        <w:rPr>
          <w:rStyle w:val="CommentReference"/>
        </w:rPr>
        <w:commentReference w:id="12"/>
      </w:r>
      <w:commentRangeEnd w:id="13"/>
      <w:r w:rsidR="00F17C06">
        <w:rPr>
          <w:rStyle w:val="CommentReference"/>
        </w:rPr>
        <w:commentReference w:id="13"/>
      </w:r>
    </w:p>
    <w:p w14:paraId="05E579EB" w14:textId="77777777" w:rsidR="00223DEA" w:rsidRDefault="00223DEA"/>
    <w:p w14:paraId="4F82DDC0" w14:textId="351BCA20" w:rsidR="00223DEA" w:rsidRDefault="00FD32DD">
      <w:pPr>
        <w:ind w:firstLine="720"/>
      </w:pPr>
      <w:r>
        <w:t xml:space="preserve">The use of predictive statistical or mechanistic models to guide the dynamic management of domoic acid contamination could dramatically reduce the burden of closures on fishers and aquaculture farmers without increase (or even with a decrease) in the public health risk of contamination events. The economic benefits of such advancements are highly likely to outweigh the costs of expanded monitoring, data sharing platforms, and personnel required to develop and maintain these tools </w:t>
      </w:r>
      <w:hyperlink r:id="rId65">
        <w:r>
          <w:t>(Stauffer et al., 2019)</w:t>
        </w:r>
      </w:hyperlink>
      <w:r>
        <w:t xml:space="preserve">. Although the economic impacts of HABs are challenging to estimate </w:t>
      </w:r>
      <w:hyperlink r:id="rId66">
        <w:r>
          <w:t>(</w:t>
        </w:r>
        <w:proofErr w:type="spellStart"/>
        <w:r>
          <w:t>Sanseverino</w:t>
        </w:r>
        <w:proofErr w:type="spellEnd"/>
        <w:r>
          <w:t xml:space="preserve"> et al., 2016)</w:t>
        </w:r>
      </w:hyperlink>
      <w:r>
        <w:t xml:space="preserve">, a recent evaluation suggests that marine and freshwater HABs result in approximately US$10 billion of economic losses annually </w:t>
      </w:r>
      <w:hyperlink r:id="rId67">
        <w:r>
          <w:t>(Bernard et al., 2014)</w:t>
        </w:r>
      </w:hyperlink>
      <w:r>
        <w:t xml:space="preserve">. Given the rule-of-thumb that the value of information on a resource is worth at least 1% of the resource </w:t>
      </w:r>
      <w:hyperlink r:id="rId68">
        <w:r>
          <w:t>(Macauley, 2006)</w:t>
        </w:r>
      </w:hyperlink>
      <w:r>
        <w:t xml:space="preserve">, annual investments in HAB monitoring, forecasting, and communication of at least US$100 million annually are warranted </w:t>
      </w:r>
      <w:hyperlink r:id="rId69">
        <w:r>
          <w:t>(Stauffer et al., 2019)</w:t>
        </w:r>
      </w:hyperlink>
      <w:r>
        <w:t>. The importance of and return on this investment will only increase as HAB frequency, intensity, and impact on fisheries and aquaculture increase under climate change.</w:t>
      </w:r>
    </w:p>
    <w:p w14:paraId="6A81DD1F" w14:textId="77777777" w:rsidR="00223DEA" w:rsidRDefault="00FD32DD">
      <w:pPr>
        <w:pStyle w:val="Heading2"/>
      </w:pPr>
      <w:bookmarkStart w:id="14" w:name="_vt057iegsv21" w:colFirst="0" w:colLast="0"/>
      <w:bookmarkEnd w:id="14"/>
      <w:r>
        <w:t>Methods</w:t>
      </w:r>
    </w:p>
    <w:p w14:paraId="130CEE51" w14:textId="77777777" w:rsidR="00223DEA" w:rsidRDefault="00FD32DD">
      <w:pPr>
        <w:pStyle w:val="Heading3"/>
      </w:pPr>
      <w:bookmarkStart w:id="15" w:name="_jh7679k3n0x3" w:colFirst="0" w:colLast="0"/>
      <w:bookmarkEnd w:id="15"/>
      <w:r>
        <w:t>Overview</w:t>
      </w:r>
    </w:p>
    <w:p w14:paraId="721F5D29" w14:textId="77777777" w:rsidR="00223DEA" w:rsidRDefault="00FD32DD">
      <w:r>
        <w:tab/>
        <w:t xml:space="preserve">We developed, tested, and compared machine learning models for predicting domoic acid contamination in seven marine invertebrate species in California. We developed the models by relating estimates of domoic acid risk from the California Harmful Algae Risk Mapping (C-HARM) system (Anderson et al., 2016) to the domoic acid concentrations of crabs and bivalves sampled by the California Department of Public Health (CDPH) as part of its biotoxin monitoring program. We trained candidate models on 80% of the data for each species and tested the models on the remaining 20% of the data. We identified the best performing model for each species and used these models to hindcast the proportion of historical harvest likely to have been contaminated with domoic acid above the U.S. Food and Drug Administration (FDA) action threshold for each species </w:t>
      </w:r>
      <w:hyperlink r:id="rId70">
        <w:r>
          <w:t>(US-FDA, 2019)</w:t>
        </w:r>
      </w:hyperlink>
      <w:r>
        <w:t>.</w:t>
      </w:r>
    </w:p>
    <w:p w14:paraId="3845CF87" w14:textId="77777777" w:rsidR="00223DEA" w:rsidRDefault="00FD32DD">
      <w:pPr>
        <w:pStyle w:val="Heading3"/>
      </w:pPr>
      <w:bookmarkStart w:id="16" w:name="_o86j85zgu41h" w:colFirst="0" w:colLast="0"/>
      <w:bookmarkEnd w:id="16"/>
      <w:r>
        <w:lastRenderedPageBreak/>
        <w:t>Domoic acid contamination data</w:t>
      </w:r>
    </w:p>
    <w:p w14:paraId="69373B97" w14:textId="796C1F38" w:rsidR="00223DEA" w:rsidRDefault="00FD32DD">
      <w:r>
        <w:tab/>
        <w:t xml:space="preserve">We modeled domoic acid contamination using contamination measurements from the California Department of Public Health (CDPH) biotoxin monitoring program as the response variable. California has been monitoring marine biotoxins since 1927 (longer than any other U.S. state), has been monitoring domoic acid levels since 1991, and has publicly available contamination data from July 2015 to present. We evaluated the seven species with more than 100 </w:t>
      </w:r>
      <w:r w:rsidR="007229CC">
        <w:t xml:space="preserve">measurements of </w:t>
      </w:r>
      <w:r>
        <w:t>domoic acid concentration (</w:t>
      </w:r>
      <w:r>
        <w:rPr>
          <w:b/>
        </w:rPr>
        <w:t>Table 1</w:t>
      </w:r>
      <w:r>
        <w:t>). These measurements were collected through a mixture of voluntary to mandatory and routine to ad-hoc coastwide sampling programs (CA-OST, 2016b) (</w:t>
      </w:r>
      <w:r>
        <w:rPr>
          <w:b/>
        </w:rPr>
        <w:t>Figure 1</w:t>
      </w:r>
      <w:r>
        <w:t xml:space="preserve">). Dungeness crab are routinely sampled from twelve sites before each season opens and are sampled at a wider array of sites on an ad-hoc basis throughout the season in response to indicators of elevated contamination risk. Rock crab, spiny lobster, razor clam, and sea mussel are sampled on an ad-hoc basis by California state biologists and a network of volunteers in response to elevated risk. The majority of samples for Pacific oyster and bay mussel are provided by commercial growers who are required to submit samples for weekly toxin testing. See </w:t>
      </w:r>
      <w:r>
        <w:rPr>
          <w:b/>
        </w:rPr>
        <w:t>Table 1</w:t>
      </w:r>
      <w:r>
        <w:t xml:space="preserve"> for the number of samples for each species.</w:t>
      </w:r>
    </w:p>
    <w:p w14:paraId="06F60FFD" w14:textId="77777777" w:rsidR="00223DEA" w:rsidRDefault="00FD32DD">
      <w:pPr>
        <w:pStyle w:val="Heading3"/>
      </w:pPr>
      <w:bookmarkStart w:id="17" w:name="_v2s28efz1p07" w:colFirst="0" w:colLast="0"/>
      <w:bookmarkEnd w:id="17"/>
      <w:r>
        <w:t>C-HARM predictions of domoic acid risk</w:t>
      </w:r>
    </w:p>
    <w:p w14:paraId="28D00141" w14:textId="77777777" w:rsidR="00223DEA" w:rsidRDefault="00FD32DD">
      <w:pPr>
        <w:ind w:firstLine="720"/>
      </w:pPr>
      <w:r>
        <w:t>We modeled domoic acid contamination using historical daily predictions of surface water domoic acid risk from the California Harmful Algae Risk Mapping (C-HARM) system (Anderson et al., 2016) as the predictor variables (</w:t>
      </w:r>
      <w:r>
        <w:rPr>
          <w:b/>
        </w:rPr>
        <w:t>Figure 1</w:t>
      </w:r>
      <w:r>
        <w:t xml:space="preserve">). C-HARM uses regressions developed from field observations (Anderson et al., 2011) to estimate the probability of </w:t>
      </w:r>
      <w:r>
        <w:rPr>
          <w:i/>
        </w:rPr>
        <w:t>Pseudo-nitzschia</w:t>
      </w:r>
      <w:r>
        <w:t xml:space="preserve"> blooms (&gt;10</w:t>
      </w:r>
      <w:r>
        <w:rPr>
          <w:vertAlign w:val="superscript"/>
        </w:rPr>
        <w:t>4</w:t>
      </w:r>
      <w:r>
        <w:t xml:space="preserve"> cells/ml), high particulate domoic acid (</w:t>
      </w:r>
      <w:proofErr w:type="spellStart"/>
      <w:r>
        <w:t>pDA</w:t>
      </w:r>
      <w:proofErr w:type="spellEnd"/>
      <w:r>
        <w:t>) concentrations (&gt;500 ng/l), and high cellular domoic acid (</w:t>
      </w:r>
      <w:proofErr w:type="spellStart"/>
      <w:r>
        <w:t>cDA</w:t>
      </w:r>
      <w:proofErr w:type="spellEnd"/>
      <w:r>
        <w:t xml:space="preserve">) concentrations (&gt;10 </w:t>
      </w:r>
      <w:proofErr w:type="spellStart"/>
      <w:r>
        <w:t>pg</w:t>
      </w:r>
      <w:proofErr w:type="spellEnd"/>
      <w:r>
        <w:t>/cell) from a combination of ocean reflectance, sea surface temperature, salinity, chlorophyll, and month variables. Historical daily predictions are available from March 5, 2014 to present (~6 years) on a 3 km resolution grid spanning the entire California coastal ocean from north of Crescent City, CA to Ensenada, Mexico to approximately 1000 km offshore (</w:t>
      </w:r>
      <w:r>
        <w:rPr>
          <w:b/>
        </w:rPr>
        <w:t>Figure S1</w:t>
      </w:r>
      <w:r>
        <w:t xml:space="preserve">). We imputed values for </w:t>
      </w:r>
      <w:r>
        <w:rPr>
          <w:color w:val="FF0000"/>
        </w:rPr>
        <w:t xml:space="preserve">125 days (5% of days) </w:t>
      </w:r>
      <w:r>
        <w:t xml:space="preserve">without C-HARM </w:t>
      </w:r>
      <w:proofErr w:type="spellStart"/>
      <w:r>
        <w:t>pDA</w:t>
      </w:r>
      <w:proofErr w:type="spellEnd"/>
      <w:r>
        <w:t xml:space="preserve"> and </w:t>
      </w:r>
      <w:proofErr w:type="spellStart"/>
      <w:r>
        <w:t>cDA</w:t>
      </w:r>
      <w:proofErr w:type="spellEnd"/>
      <w:r>
        <w:t xml:space="preserve"> predictions (due to failed ROMS model runs during server outages) using linear interpolation. C-HARM has been shown to be a relatively good predictor of nearshore </w:t>
      </w:r>
      <w:r>
        <w:rPr>
          <w:i/>
        </w:rPr>
        <w:t>Pseudo-nitzschia</w:t>
      </w:r>
      <w:r>
        <w:t xml:space="preserve"> and domoic acid dynamics when tested against data from seven piers along the California coast (Anderson et al., 2016). C-HARM’s </w:t>
      </w:r>
      <w:proofErr w:type="spellStart"/>
      <w:r>
        <w:t>pDA</w:t>
      </w:r>
      <w:proofErr w:type="spellEnd"/>
      <w:r>
        <w:t xml:space="preserve"> predictions have been shown to be moderately correlated with domoic acid concentrations in experimental monitoring resins (SPATT) and marine mammal strandings but only weakly correlated with domoic acid concentrations in </w:t>
      </w:r>
      <w:proofErr w:type="spellStart"/>
      <w:r>
        <w:t>mussel</w:t>
      </w:r>
      <w:proofErr w:type="spellEnd"/>
      <w:r>
        <w:t xml:space="preserve"> tissue (Anderson et al., 2016).</w:t>
      </w:r>
    </w:p>
    <w:p w14:paraId="4ECCD1C3" w14:textId="77777777" w:rsidR="00223DEA" w:rsidRDefault="00FD32DD">
      <w:pPr>
        <w:pStyle w:val="Heading3"/>
      </w:pPr>
      <w:bookmarkStart w:id="18" w:name="_59mwzb441uln" w:colFirst="0" w:colLast="0"/>
      <w:bookmarkEnd w:id="18"/>
      <w:r>
        <w:t>Model development and testing</w:t>
      </w:r>
    </w:p>
    <w:p w14:paraId="2297F3B1" w14:textId="77777777" w:rsidR="00223DEA" w:rsidRDefault="00FD32DD">
      <w:pPr>
        <w:ind w:firstLine="720"/>
      </w:pPr>
      <w:r>
        <w:t xml:space="preserve">We evaluated the ability of three classification models -- logistic regression, random forests, and boosted regression trees -- to estimate the probability that an individual of each study species is contaminated above its FDA management action threshold </w:t>
      </w:r>
      <w:hyperlink r:id="rId71">
        <w:r>
          <w:t>(US-FDA, 2019)</w:t>
        </w:r>
      </w:hyperlink>
      <w:r>
        <w:t xml:space="preserve"> based on each of the previous 30 days of cellular domoic acid (</w:t>
      </w:r>
      <w:proofErr w:type="spellStart"/>
      <w:r>
        <w:t>cDA</w:t>
      </w:r>
      <w:proofErr w:type="spellEnd"/>
      <w:r>
        <w:t xml:space="preserve">) risk. For both the random forest and boosted regression tree models, we performed grid searches for the tuning parameter combinations that maximize Cohen’s kappa using repeated 10-fold cross validation </w:t>
      </w:r>
      <w:r>
        <w:lastRenderedPageBreak/>
        <w:t>(</w:t>
      </w:r>
      <w:r>
        <w:rPr>
          <w:b/>
        </w:rPr>
        <w:t>Figures S3-S5</w:t>
      </w:r>
      <w:r>
        <w:t xml:space="preserve">). The models were fit using a combination of the </w:t>
      </w:r>
      <w:proofErr w:type="spellStart"/>
      <w:r>
        <w:rPr>
          <w:i/>
        </w:rPr>
        <w:t>tidymodels</w:t>
      </w:r>
      <w:proofErr w:type="spellEnd"/>
      <w:r>
        <w:t xml:space="preserve"> (Kuhn and Wickham, 2020), </w:t>
      </w:r>
      <w:r>
        <w:rPr>
          <w:i/>
        </w:rPr>
        <w:t xml:space="preserve">caret </w:t>
      </w:r>
      <w:r>
        <w:t xml:space="preserve">(Kuhn, 2020), </w:t>
      </w:r>
      <w:proofErr w:type="spellStart"/>
      <w:r>
        <w:rPr>
          <w:i/>
        </w:rPr>
        <w:t>gbm</w:t>
      </w:r>
      <w:proofErr w:type="spellEnd"/>
      <w:r>
        <w:rPr>
          <w:i/>
        </w:rPr>
        <w:t xml:space="preserve"> </w:t>
      </w:r>
      <w:r>
        <w:t xml:space="preserve">(Greenwell et al., 2019), and </w:t>
      </w:r>
      <w:proofErr w:type="spellStart"/>
      <w:r>
        <w:rPr>
          <w:i/>
        </w:rPr>
        <w:t>randomForest</w:t>
      </w:r>
      <w:proofErr w:type="spellEnd"/>
      <w:r>
        <w:t xml:space="preserve"> (</w:t>
      </w:r>
      <w:proofErr w:type="spellStart"/>
      <w:r>
        <w:t>Liaw</w:t>
      </w:r>
      <w:proofErr w:type="spellEnd"/>
      <w:r>
        <w:t xml:space="preserve"> and Wiener, 2002) packages in R (R Core Team, 2020).</w:t>
      </w:r>
    </w:p>
    <w:p w14:paraId="3A6C9C93" w14:textId="77777777" w:rsidR="00223DEA" w:rsidRDefault="00223DEA">
      <w:pPr>
        <w:ind w:firstLine="720"/>
      </w:pPr>
    </w:p>
    <w:p w14:paraId="73BF93FB" w14:textId="77777777" w:rsidR="00223DEA" w:rsidRDefault="00FD32DD">
      <w:pPr>
        <w:ind w:firstLine="720"/>
      </w:pPr>
      <w:r>
        <w:t xml:space="preserve">We considered 30 days of domoic risk given laboratory experiments showing that contaminated Dungeness crabs took 21 days to depute 89% of their initial domoic acid load ((Lund et al., 1997); </w:t>
      </w:r>
      <w:r>
        <w:rPr>
          <w:b/>
        </w:rPr>
        <w:t>Figure SX</w:t>
      </w:r>
      <w:r>
        <w:t>). Although the depuration rates for rock crab and spiny lobster are unknown, they have similar diets to Dungeness crab (</w:t>
      </w:r>
      <w:r>
        <w:rPr>
          <w:color w:val="FF0000"/>
        </w:rPr>
        <w:t>citation</w:t>
      </w:r>
      <w:r>
        <w:t xml:space="preserve">) and may therefore have similar uptake kinetics. Although the depuration rates of Pacific oyster and mussels are much faster (~96 hours; </w:t>
      </w:r>
      <w:r>
        <w:rPr>
          <w:color w:val="FF0000"/>
        </w:rPr>
        <w:t>citations</w:t>
      </w:r>
      <w:r>
        <w:t>), the performance of machine learning models is insensitive to the inclusion of uninformative variables (</w:t>
      </w:r>
      <w:r>
        <w:rPr>
          <w:color w:val="FF0000"/>
        </w:rPr>
        <w:t>citation</w:t>
      </w:r>
      <w:r>
        <w:t xml:space="preserve">). The depuration rate of razor clam is much longer (1 year; </w:t>
      </w:r>
      <w:r>
        <w:rPr>
          <w:color w:val="FF0000"/>
        </w:rPr>
        <w:t>citation</w:t>
      </w:r>
      <w:r>
        <w:t>) but we use only 30 days to maintain consistency across models. We did not evaluate particulate domoic acid (</w:t>
      </w:r>
      <w:proofErr w:type="spellStart"/>
      <w:r>
        <w:t>pDA</w:t>
      </w:r>
      <w:proofErr w:type="spellEnd"/>
      <w:r>
        <w:t xml:space="preserve">) risk as a predictor of domoic acid contamination risk because the algorithm for calculating </w:t>
      </w:r>
      <w:proofErr w:type="spellStart"/>
      <w:r>
        <w:t>pDA</w:t>
      </w:r>
      <w:proofErr w:type="spellEnd"/>
      <w:r>
        <w:t xml:space="preserve"> risk changed when C-HARM switched hosts in 2018 (C. Anderson, personal communication).</w:t>
      </w:r>
    </w:p>
    <w:p w14:paraId="179D098F" w14:textId="77777777" w:rsidR="00223DEA" w:rsidRDefault="00223DEA">
      <w:pPr>
        <w:ind w:firstLine="720"/>
      </w:pPr>
    </w:p>
    <w:p w14:paraId="7E8472B6" w14:textId="77777777" w:rsidR="00223DEA" w:rsidRDefault="00FD32DD">
      <w:pPr>
        <w:ind w:firstLine="720"/>
      </w:pPr>
      <w:r>
        <w:t xml:space="preserve">We measured model performance in terms of accuracy, Cohen’s kappa, and the area under the receiver operating characteristic curve. Accuracy measures the proportion of correct classifications. Cohen’s kappa measures the proportion of correct classifications accounting for the probability of being correct by chance (Cohen, 1968). Although there are no definitive rules for interpreting Cohen’s kappa, general guidelines suggest that values &gt;0.70 are ‘excellent’, 0.4–0.7 are ‘good’, 0.2–0.4 are ‘fair’, and &lt;0.2 are ‘poor’ (Fleiss, 1973, p. 1; Landis and Koch, 1977). The receiver operating characteristic (ROC) curve depicts classification performance by plotting the true positive rate (probability of detection) against the false positive rate (probability of false alarm) at various threshold settings. The area under the curve (AUC) thus measures how well a classifier can distinguish between two groups (i.e., contaminated vs. uncontaminated) where 1.0 means that the classifier is perfect and 0.5 means that the classifier performs no better than a coin flip. Although there are no definitive rules for interpreting AUC values, general guidelines suggest that values &gt;0.9 are ‘outstanding’, 0.8-0.9 are ‘excellent’, and 0.7-0.8 are ‘acceptable’ </w:t>
      </w:r>
      <w:hyperlink r:id="rId72">
        <w:r>
          <w:t xml:space="preserve">(Hosmer and </w:t>
        </w:r>
        <w:proofErr w:type="spellStart"/>
        <w:r>
          <w:t>Lemeshow</w:t>
        </w:r>
        <w:proofErr w:type="spellEnd"/>
        <w:r>
          <w:t>, 2000)</w:t>
        </w:r>
      </w:hyperlink>
      <w:r>
        <w:t xml:space="preserve">. </w:t>
      </w:r>
    </w:p>
    <w:p w14:paraId="3A31A010" w14:textId="77777777" w:rsidR="00223DEA" w:rsidRDefault="00FD32DD">
      <w:pPr>
        <w:pStyle w:val="Heading3"/>
      </w:pPr>
      <w:bookmarkStart w:id="19" w:name="_vo54755xiajt" w:colFirst="0" w:colLast="0"/>
      <w:bookmarkEnd w:id="19"/>
      <w:r>
        <w:t>Hindcasting historical contamination risk</w:t>
      </w:r>
    </w:p>
    <w:p w14:paraId="1CD647AD" w14:textId="01ABD721" w:rsidR="00223DEA" w:rsidRDefault="00FD32DD">
      <w:pPr>
        <w:ind w:firstLine="720"/>
      </w:pPr>
      <w:r>
        <w:t>For species with models with fair to good accuracy (Cohen’s kappa &gt; 0.35), we used the best performing model based on AUC (</w:t>
      </w:r>
      <w:r>
        <w:rPr>
          <w:b/>
        </w:rPr>
        <w:t>Table S1; Figure X)</w:t>
      </w:r>
      <w:r>
        <w:t xml:space="preserve"> to hindcast historical contamination risk (March 5, 2014 to May 20, 2020) throughout the species fishing grounds (</w:t>
      </w:r>
      <w:r>
        <w:rPr>
          <w:b/>
        </w:rPr>
        <w:t>Figure 2</w:t>
      </w:r>
      <w:r>
        <w:t xml:space="preserve">). The majority of fishing occurs within 100 fathoms (600 feet) (Miller et al., 2017) and fishing grounds were delineated as the portion of a species range inside this area. We examined spatial-temporal variability in contamination by calculating mean daily contamination risk along each latitudinal band (i.e., a </w:t>
      </w:r>
      <w:proofErr w:type="spellStart"/>
      <w:r>
        <w:t>Hovmöller</w:t>
      </w:r>
      <w:proofErr w:type="spellEnd"/>
      <w:r>
        <w:t xml:space="preserve"> diagram; (</w:t>
      </w:r>
      <w:proofErr w:type="spellStart"/>
      <w:r>
        <w:t>Hovmöller</w:t>
      </w:r>
      <w:proofErr w:type="spellEnd"/>
      <w:r>
        <w:t xml:space="preserve">, 1949)) and identified distinct contamination events from these data by contouring space-time windows where an individual would have greater than a 50% probability of being contaminated above the FDA action threshold. This not only reflects areas where the probability of being contaminated is greater than the probability of not being contaminated but is also the management trigger for Dungeness crab zonal closures (CA-OST, 2016b). We characterized the spatial and temporal </w:t>
      </w:r>
      <w:r>
        <w:lastRenderedPageBreak/>
        <w:t xml:space="preserve">scales of each contamination event by measuring its coastal span (latitudinal </w:t>
      </w:r>
      <w:r w:rsidR="007229CC">
        <w:t>extent</w:t>
      </w:r>
      <w:r>
        <w:t xml:space="preserve">) and duration (number of days </w:t>
      </w:r>
      <w:r w:rsidR="007229CC">
        <w:t>above threshold</w:t>
      </w:r>
      <w:r>
        <w:t xml:space="preserve">), respectively. Finally, we identified opportunities for improving the sampling program design by comparing the alignment between the locations of sampling sites and the areas of high contamination risk.  </w:t>
      </w:r>
      <w:r>
        <w:br w:type="page"/>
      </w:r>
    </w:p>
    <w:p w14:paraId="638884B9" w14:textId="77777777" w:rsidR="00223DEA" w:rsidRDefault="00FD32DD">
      <w:pPr>
        <w:pStyle w:val="Heading2"/>
      </w:pPr>
      <w:bookmarkStart w:id="20" w:name="_82p9d48yg3f5" w:colFirst="0" w:colLast="0"/>
      <w:bookmarkEnd w:id="20"/>
      <w:r>
        <w:lastRenderedPageBreak/>
        <w:t>Acknowledgements</w:t>
      </w:r>
    </w:p>
    <w:p w14:paraId="075894FD" w14:textId="77777777" w:rsidR="00223DEA" w:rsidRDefault="00FD32DD">
      <w:r>
        <w:t xml:space="preserve">We are grateful to Christina Grant and </w:t>
      </w:r>
      <w:proofErr w:type="spellStart"/>
      <w:r>
        <w:t>Duy</w:t>
      </w:r>
      <w:proofErr w:type="spellEnd"/>
      <w:r>
        <w:t xml:space="preserve"> Truong (CDPH) for sharing the crab domoic acid data and Vanessa </w:t>
      </w:r>
      <w:proofErr w:type="spellStart"/>
      <w:r>
        <w:t>Zubkousky</w:t>
      </w:r>
      <w:proofErr w:type="spellEnd"/>
      <w:r>
        <w:t xml:space="preserve"> (CDPH) for sharing the mollusc domoic acid data. This work was supported by TNC California.</w:t>
      </w:r>
    </w:p>
    <w:p w14:paraId="6C5850F9" w14:textId="77777777" w:rsidR="00223DEA" w:rsidRDefault="00FD32DD">
      <w:pPr>
        <w:pStyle w:val="Heading2"/>
      </w:pPr>
      <w:bookmarkStart w:id="21" w:name="_jgfz3c4a7r6w" w:colFirst="0" w:colLast="0"/>
      <w:bookmarkEnd w:id="21"/>
      <w:r>
        <w:t>Author contributions</w:t>
      </w:r>
    </w:p>
    <w:p w14:paraId="132760F6" w14:textId="77777777" w:rsidR="00223DEA" w:rsidRDefault="00FD32DD">
      <w:r>
        <w:t>XXXX conceived the study. XXXX contributed to the study design. XXXX contributed to the acquisition and analysis of data. XXXX contributed to the interpretation of results. XXXX wrote and edited the manuscript.</w:t>
      </w:r>
    </w:p>
    <w:p w14:paraId="68BF849F" w14:textId="77777777" w:rsidR="00223DEA" w:rsidRDefault="00FD32DD">
      <w:pPr>
        <w:pStyle w:val="Heading2"/>
      </w:pPr>
      <w:bookmarkStart w:id="22" w:name="_3tlspm7iufb0" w:colFirst="0" w:colLast="0"/>
      <w:bookmarkEnd w:id="22"/>
      <w:r>
        <w:t>Competing interests</w:t>
      </w:r>
    </w:p>
    <w:p w14:paraId="164FBE00" w14:textId="77777777" w:rsidR="00223DEA" w:rsidRDefault="00FD32DD">
      <w:r>
        <w:t>The authors declare that they have no competing interests.</w:t>
      </w:r>
    </w:p>
    <w:p w14:paraId="0C38D19B" w14:textId="77777777" w:rsidR="00223DEA" w:rsidRDefault="00FD32DD">
      <w:pPr>
        <w:pStyle w:val="Heading2"/>
      </w:pPr>
      <w:r>
        <w:t>Data availability</w:t>
      </w:r>
    </w:p>
    <w:p w14:paraId="7ACDE559" w14:textId="77777777" w:rsidR="00223DEA" w:rsidRDefault="00FD32DD">
      <w:r>
        <w:t xml:space="preserve">The data that support this study are available here: </w:t>
      </w:r>
      <w:hyperlink r:id="rId73">
        <w:r>
          <w:rPr>
            <w:color w:val="1155CC"/>
            <w:u w:val="single"/>
          </w:rPr>
          <w:t>https://github.com/cfree14/dungeness</w:t>
        </w:r>
      </w:hyperlink>
    </w:p>
    <w:p w14:paraId="47E47075" w14:textId="77777777" w:rsidR="00223DEA" w:rsidRDefault="00FD32DD">
      <w:pPr>
        <w:pStyle w:val="Heading2"/>
      </w:pPr>
      <w:bookmarkStart w:id="23" w:name="_7oui8zljm9yv" w:colFirst="0" w:colLast="0"/>
      <w:bookmarkEnd w:id="23"/>
      <w:r>
        <w:t>Code availability</w:t>
      </w:r>
    </w:p>
    <w:p w14:paraId="21BB0C5A" w14:textId="77777777" w:rsidR="00223DEA" w:rsidRDefault="00FD32DD">
      <w:r>
        <w:t xml:space="preserve">The codes that support this study are available here: </w:t>
      </w:r>
      <w:hyperlink r:id="rId74">
        <w:r>
          <w:rPr>
            <w:color w:val="1155CC"/>
            <w:u w:val="single"/>
          </w:rPr>
          <w:t>https://github.com/cfree14/dungeness</w:t>
        </w:r>
      </w:hyperlink>
    </w:p>
    <w:p w14:paraId="1FD595FD" w14:textId="77777777" w:rsidR="00223DEA" w:rsidRDefault="00FD32DD">
      <w:r>
        <w:br w:type="page"/>
      </w:r>
    </w:p>
    <w:p w14:paraId="5FE7D4B7" w14:textId="77777777" w:rsidR="00223DEA" w:rsidRDefault="00FD32DD">
      <w:pPr>
        <w:pStyle w:val="Heading2"/>
      </w:pPr>
      <w:bookmarkStart w:id="24" w:name="_yp44k2mpd7js" w:colFirst="0" w:colLast="0"/>
      <w:bookmarkEnd w:id="24"/>
      <w:r>
        <w:lastRenderedPageBreak/>
        <w:t>References</w:t>
      </w:r>
    </w:p>
    <w:p w14:paraId="5BD84719" w14:textId="77777777" w:rsidR="00223DEA" w:rsidRDefault="00485A82">
      <w:pPr>
        <w:widowControl w:val="0"/>
        <w:pBdr>
          <w:top w:val="nil"/>
          <w:left w:val="nil"/>
          <w:bottom w:val="nil"/>
          <w:right w:val="nil"/>
          <w:between w:val="nil"/>
        </w:pBdr>
        <w:spacing w:line="240" w:lineRule="auto"/>
        <w:ind w:left="720" w:hanging="720"/>
      </w:pPr>
      <w:hyperlink r:id="rId75">
        <w:r w:rsidR="00FD32DD">
          <w:t>Anderson, C.R., Berdalet, E., Kudela, R.M., Cusack, C.K., Silke, J., O’Rourke, E., Dugan, D., McCammon, M., Newton, J.A., Moore, S.K., Paige, K., Ruberg, S., Morrison, J.R., Kirkpatrick, B., Hubbard, K., Morell, J., 2019. Scaling up from regional case studies to a global harmful algal bloom observing system. Front. Mar. Sci. 6, 250. https://doi.org/10.3389/fmars.2019.00250</w:t>
        </w:r>
      </w:hyperlink>
    </w:p>
    <w:p w14:paraId="132C6306" w14:textId="77777777" w:rsidR="00223DEA" w:rsidRDefault="00485A82">
      <w:pPr>
        <w:widowControl w:val="0"/>
        <w:pBdr>
          <w:top w:val="nil"/>
          <w:left w:val="nil"/>
          <w:bottom w:val="nil"/>
          <w:right w:val="nil"/>
          <w:between w:val="nil"/>
        </w:pBdr>
        <w:spacing w:line="240" w:lineRule="auto"/>
        <w:ind w:left="720" w:hanging="720"/>
      </w:pPr>
      <w:hyperlink r:id="rId76">
        <w:r w:rsidR="00FD32DD">
          <w:t>Anderson, C.R., Kudela, R.M., Kahru, M., Chao, Y., Rosenfeld, L.K., Bahr, F.L., Anderson, D.M., Norris, T.A., 2016. Initial skill assessment of the California Harmful Algae Risk Mapping (C-HARM) system. Harmful Algae 59, 1–18. https://doi.org/10.1016/j.hal.2016.08.006</w:t>
        </w:r>
      </w:hyperlink>
    </w:p>
    <w:p w14:paraId="28DFA7F6" w14:textId="77777777" w:rsidR="00223DEA" w:rsidRDefault="00485A82">
      <w:pPr>
        <w:widowControl w:val="0"/>
        <w:pBdr>
          <w:top w:val="nil"/>
          <w:left w:val="nil"/>
          <w:bottom w:val="nil"/>
          <w:right w:val="nil"/>
          <w:between w:val="nil"/>
        </w:pBdr>
        <w:spacing w:line="240" w:lineRule="auto"/>
        <w:ind w:left="720" w:hanging="720"/>
      </w:pPr>
      <w:hyperlink r:id="rId77">
        <w:r w:rsidR="00FD32DD">
          <w:t xml:space="preserve">Anderson, D., 2012. HABs in a changing world: a perspective on harmful algal blooms, their impacts, and research and management in a dynamic era of climactic and environmental change, in: Harmful Algae 2012. Presented at the 15th International Conference on Harmful Algae, Changwon, </w:t>
        </w:r>
        <w:proofErr w:type="spellStart"/>
        <w:r w:rsidR="00FD32DD">
          <w:t>Gyeongnam</w:t>
        </w:r>
        <w:proofErr w:type="spellEnd"/>
        <w:r w:rsidR="00FD32DD">
          <w:t>, Korea, pp. 3–17.</w:t>
        </w:r>
      </w:hyperlink>
    </w:p>
    <w:p w14:paraId="273B467C" w14:textId="77777777" w:rsidR="00223DEA" w:rsidRDefault="00485A82">
      <w:pPr>
        <w:widowControl w:val="0"/>
        <w:pBdr>
          <w:top w:val="nil"/>
          <w:left w:val="nil"/>
          <w:bottom w:val="nil"/>
          <w:right w:val="nil"/>
          <w:between w:val="nil"/>
        </w:pBdr>
        <w:spacing w:line="240" w:lineRule="auto"/>
        <w:ind w:left="720" w:hanging="720"/>
      </w:pPr>
      <w:hyperlink r:id="rId78">
        <w:r w:rsidR="00FD32DD">
          <w:t>Anderson, D.M., 2009. Approaches to monitoring, control and management of harmful algal blooms (HABs). Ocean Coast. Manag. 52, 342–347. https://doi.org/10.1016/j.ocecoaman.2009.04.006</w:t>
        </w:r>
      </w:hyperlink>
    </w:p>
    <w:p w14:paraId="280BCCC7" w14:textId="77777777" w:rsidR="00223DEA" w:rsidRDefault="00485A82">
      <w:pPr>
        <w:widowControl w:val="0"/>
        <w:pBdr>
          <w:top w:val="nil"/>
          <w:left w:val="nil"/>
          <w:bottom w:val="nil"/>
          <w:right w:val="nil"/>
          <w:between w:val="nil"/>
        </w:pBdr>
        <w:spacing w:line="240" w:lineRule="auto"/>
        <w:ind w:left="720" w:hanging="720"/>
      </w:pPr>
      <w:hyperlink r:id="rId79">
        <w:r w:rsidR="00FD32DD">
          <w:t>Anderson, D.M., 1997. Turning back the harmful red tide. Nature 388, 513–514. https://doi.org/10.1038/41415</w:t>
        </w:r>
      </w:hyperlink>
    </w:p>
    <w:p w14:paraId="67BBBDF1" w14:textId="77777777" w:rsidR="00223DEA" w:rsidRDefault="00485A82">
      <w:pPr>
        <w:widowControl w:val="0"/>
        <w:pBdr>
          <w:top w:val="nil"/>
          <w:left w:val="nil"/>
          <w:bottom w:val="nil"/>
          <w:right w:val="nil"/>
          <w:between w:val="nil"/>
        </w:pBdr>
        <w:spacing w:line="240" w:lineRule="auto"/>
        <w:ind w:left="720" w:hanging="720"/>
      </w:pPr>
      <w:hyperlink r:id="rId80">
        <w:r w:rsidR="00FD32DD">
          <w:t xml:space="preserve">Anderson, D.M., Ma, W.H., Andersen, P., </w:t>
        </w:r>
        <w:proofErr w:type="spellStart"/>
        <w:r w:rsidR="00FD32DD">
          <w:t>Bricelj</w:t>
        </w:r>
        <w:proofErr w:type="spellEnd"/>
        <w:r w:rsidR="00FD32DD">
          <w:t xml:space="preserve">, V.M., Cullen, J.J., </w:t>
        </w:r>
        <w:proofErr w:type="spellStart"/>
        <w:r w:rsidR="00FD32DD">
          <w:t>Rensel</w:t>
        </w:r>
        <w:proofErr w:type="spellEnd"/>
        <w:r w:rsidR="00FD32DD">
          <w:t>, J.E.J., 2001. Monitoring and management strategies for harmful algal blooms in coastal waters (No. 59), Asia Pacific Economic Program, Singapore, and Intergovernmental Oceanographic Commission Technical Series. Paris.</w:t>
        </w:r>
      </w:hyperlink>
    </w:p>
    <w:p w14:paraId="2872A39D" w14:textId="77777777" w:rsidR="00223DEA" w:rsidRDefault="00485A82">
      <w:pPr>
        <w:widowControl w:val="0"/>
        <w:pBdr>
          <w:top w:val="nil"/>
          <w:left w:val="nil"/>
          <w:bottom w:val="nil"/>
          <w:right w:val="nil"/>
          <w:between w:val="nil"/>
        </w:pBdr>
        <w:spacing w:line="240" w:lineRule="auto"/>
        <w:ind w:left="720" w:hanging="720"/>
      </w:pPr>
      <w:hyperlink r:id="rId81">
        <w:r w:rsidR="00FD32DD">
          <w:t>Backer, L.C., Miller, M., 2016. Sentinel animals in a one health approach to harmful cyanobacterial and algal blooms. Vet. Sci. 3, 8. https://doi.org/10.3390/vetsci3020008</w:t>
        </w:r>
      </w:hyperlink>
    </w:p>
    <w:p w14:paraId="50FB8870" w14:textId="77777777" w:rsidR="00223DEA" w:rsidRDefault="00485A82">
      <w:pPr>
        <w:widowControl w:val="0"/>
        <w:pBdr>
          <w:top w:val="nil"/>
          <w:left w:val="nil"/>
          <w:bottom w:val="nil"/>
          <w:right w:val="nil"/>
          <w:between w:val="nil"/>
        </w:pBdr>
        <w:spacing w:line="240" w:lineRule="auto"/>
        <w:ind w:left="720" w:hanging="720"/>
      </w:pPr>
      <w:hyperlink r:id="rId82">
        <w:proofErr w:type="spellStart"/>
        <w:r w:rsidR="00FD32DD">
          <w:t>Barange</w:t>
        </w:r>
        <w:proofErr w:type="spellEnd"/>
        <w:r w:rsidR="00FD32DD">
          <w:t xml:space="preserve">, M., </w:t>
        </w:r>
        <w:proofErr w:type="spellStart"/>
        <w:r w:rsidR="00FD32DD">
          <w:t>Bahri</w:t>
        </w:r>
        <w:proofErr w:type="spellEnd"/>
        <w:r w:rsidR="00FD32DD">
          <w:t>, T., Beveridge, M., Cochrane, K.L., 2018. Impacts of climate change on fisheries and aquaculture: synthesis of current knowledge, adaptation and mitigation options (No. 627), FAO Fisheries and Aquaculture Technical Paper.</w:t>
        </w:r>
      </w:hyperlink>
    </w:p>
    <w:p w14:paraId="5CAE18B0" w14:textId="77777777" w:rsidR="00223DEA" w:rsidRDefault="00485A82">
      <w:pPr>
        <w:widowControl w:val="0"/>
        <w:pBdr>
          <w:top w:val="nil"/>
          <w:left w:val="nil"/>
          <w:bottom w:val="nil"/>
          <w:right w:val="nil"/>
          <w:between w:val="nil"/>
        </w:pBdr>
        <w:spacing w:line="240" w:lineRule="auto"/>
        <w:ind w:left="720" w:hanging="720"/>
      </w:pPr>
      <w:hyperlink r:id="rId83">
        <w:r w:rsidR="00FD32DD">
          <w:t>Bauer, M., Hoagland, P., Leschine, T.M., Blount, B.G., Pomeroy, C.M., Lampl, L.L., Scherer, C.W., Ayres, D.L., Tester, P.A., Sengco, M.R., Sellner, K.G., Schumacker, J., 2010. The importance of human dimensions research in managing harmful algal blooms. Front. Ecol. Environ. 8, 75–83. https://doi.org/10.1890/070181</w:t>
        </w:r>
      </w:hyperlink>
    </w:p>
    <w:p w14:paraId="1DF5F646" w14:textId="77777777" w:rsidR="00223DEA" w:rsidRDefault="00485A82">
      <w:pPr>
        <w:widowControl w:val="0"/>
        <w:pBdr>
          <w:top w:val="nil"/>
          <w:left w:val="nil"/>
          <w:bottom w:val="nil"/>
          <w:right w:val="nil"/>
          <w:between w:val="nil"/>
        </w:pBdr>
        <w:spacing w:line="240" w:lineRule="auto"/>
        <w:ind w:left="720" w:hanging="720"/>
      </w:pPr>
      <w:hyperlink r:id="rId84">
        <w:r w:rsidR="00FD32DD">
          <w:t xml:space="preserve">Bernard, S., </w:t>
        </w:r>
        <w:proofErr w:type="spellStart"/>
        <w:r w:rsidR="00FD32DD">
          <w:t>Kudela</w:t>
        </w:r>
        <w:proofErr w:type="spellEnd"/>
        <w:r w:rsidR="00FD32DD">
          <w:t xml:space="preserve">, R., </w:t>
        </w:r>
        <w:proofErr w:type="spellStart"/>
        <w:r w:rsidR="00FD32DD">
          <w:t>Velo</w:t>
        </w:r>
        <w:proofErr w:type="spellEnd"/>
        <w:r w:rsidR="00FD32DD">
          <w:t>-Suarez, L., 2014. Developing global capabilities for the observation and predication of harmful algal blooms. Cambridge Scholars Publishing.</w:t>
        </w:r>
      </w:hyperlink>
    </w:p>
    <w:p w14:paraId="7FF5A934" w14:textId="77777777" w:rsidR="00223DEA" w:rsidRDefault="00485A82">
      <w:pPr>
        <w:widowControl w:val="0"/>
        <w:pBdr>
          <w:top w:val="nil"/>
          <w:left w:val="nil"/>
          <w:bottom w:val="nil"/>
          <w:right w:val="nil"/>
          <w:between w:val="nil"/>
        </w:pBdr>
        <w:spacing w:line="240" w:lineRule="auto"/>
        <w:ind w:left="720" w:hanging="720"/>
      </w:pPr>
      <w:hyperlink r:id="rId85">
        <w:r w:rsidR="00FD32DD">
          <w:t>Blanco, J., Bermúdez de la Puente, M., Arévalo, F., Salgado, C., Moroño, Á., 2002. Depuration of mussels (Mytilus galloprovincialis) contaminated with domoic acid. Aquat. Living Resour. 15, 53–60. https://doi.org/10.1016/S0990-7440(01)01139-1</w:t>
        </w:r>
      </w:hyperlink>
    </w:p>
    <w:p w14:paraId="0E691E90" w14:textId="77777777" w:rsidR="00223DEA" w:rsidRDefault="00485A82">
      <w:pPr>
        <w:widowControl w:val="0"/>
        <w:pBdr>
          <w:top w:val="nil"/>
          <w:left w:val="nil"/>
          <w:bottom w:val="nil"/>
          <w:right w:val="nil"/>
          <w:between w:val="nil"/>
        </w:pBdr>
        <w:spacing w:line="240" w:lineRule="auto"/>
        <w:ind w:left="720" w:hanging="720"/>
      </w:pPr>
      <w:hyperlink r:id="rId86">
        <w:proofErr w:type="spellStart"/>
        <w:r w:rsidR="00FD32DD">
          <w:t>Boesch</w:t>
        </w:r>
        <w:proofErr w:type="spellEnd"/>
        <w:r w:rsidR="00FD32DD">
          <w:t xml:space="preserve">, D.F., Anderson, D.M., Horner, R.A., Shumway, S.E., Tester, P.A., </w:t>
        </w:r>
        <w:proofErr w:type="spellStart"/>
        <w:r w:rsidR="00FD32DD">
          <w:t>Whitledge</w:t>
        </w:r>
        <w:proofErr w:type="spellEnd"/>
        <w:r w:rsidR="00FD32DD">
          <w:t>, T.E., 1996. Harmful Algal Blooms in Coastal Waters: Options for Prevention, Control and Mitigation (No. NOAA Coastal Ocean Program Decision Analysis Series No. 10.). NOAA Coastal Ocean Office, Silver Spring, MD.</w:t>
        </w:r>
      </w:hyperlink>
    </w:p>
    <w:p w14:paraId="71C638BA" w14:textId="77777777" w:rsidR="00223DEA" w:rsidRDefault="00485A82">
      <w:pPr>
        <w:widowControl w:val="0"/>
        <w:pBdr>
          <w:top w:val="nil"/>
          <w:left w:val="nil"/>
          <w:bottom w:val="nil"/>
          <w:right w:val="nil"/>
          <w:between w:val="nil"/>
        </w:pBdr>
        <w:spacing w:line="240" w:lineRule="auto"/>
        <w:ind w:left="720" w:hanging="720"/>
      </w:pPr>
      <w:hyperlink r:id="rId87">
        <w:r w:rsidR="00FD32DD">
          <w:t>Borbor-Córdova, M.J., Pozo-Cajas, M., Cedeno-Montesdeoca, A., Mantilla Saltos, G., Kislik, C., Espinoza-Celi, M.E., Lira, R., Ruiz-Barzola, O., Torres, G., 2018. Risk perception of coastal communities and authorities on harmful algal blooms in Ecuador. Front. Mar. Sci. 5, 365. https://doi.org/10.3389/fmars.2018.00365</w:t>
        </w:r>
      </w:hyperlink>
    </w:p>
    <w:p w14:paraId="5C7B1D2C" w14:textId="77777777" w:rsidR="00223DEA" w:rsidRDefault="00485A82">
      <w:pPr>
        <w:widowControl w:val="0"/>
        <w:pBdr>
          <w:top w:val="nil"/>
          <w:left w:val="nil"/>
          <w:bottom w:val="nil"/>
          <w:right w:val="nil"/>
          <w:between w:val="nil"/>
        </w:pBdr>
        <w:spacing w:line="240" w:lineRule="auto"/>
        <w:ind w:left="720" w:hanging="720"/>
      </w:pPr>
      <w:hyperlink r:id="rId88">
        <w:r w:rsidR="00FD32DD">
          <w:t>CA-OST, 2016a. Framing the Scientific Opportunities on Harmful Algal Blooms and California Fisheries: Scientific Insights, Recommendations and Guidance for California. California Ocean Science Trust (CA-OST), Oakland, CA.</w:t>
        </w:r>
      </w:hyperlink>
    </w:p>
    <w:p w14:paraId="7A1B0682" w14:textId="77777777" w:rsidR="00223DEA" w:rsidRDefault="00485A82">
      <w:pPr>
        <w:widowControl w:val="0"/>
        <w:pBdr>
          <w:top w:val="nil"/>
          <w:left w:val="nil"/>
          <w:bottom w:val="nil"/>
          <w:right w:val="nil"/>
          <w:between w:val="nil"/>
        </w:pBdr>
        <w:spacing w:line="240" w:lineRule="auto"/>
        <w:ind w:left="720" w:hanging="720"/>
      </w:pPr>
      <w:hyperlink r:id="rId89">
        <w:r w:rsidR="00FD32DD">
          <w:t>CA-OST, 2016b. Frequently Asked Questions: Harmful Algal Blooms and California Fisheries. California Ocean Science Trust (CA-OST), Oakland, CA.</w:t>
        </w:r>
      </w:hyperlink>
    </w:p>
    <w:p w14:paraId="79D5AE25" w14:textId="77777777" w:rsidR="00223DEA" w:rsidRDefault="00485A82">
      <w:pPr>
        <w:widowControl w:val="0"/>
        <w:pBdr>
          <w:top w:val="nil"/>
          <w:left w:val="nil"/>
          <w:bottom w:val="nil"/>
          <w:right w:val="nil"/>
          <w:between w:val="nil"/>
        </w:pBdr>
        <w:spacing w:line="240" w:lineRule="auto"/>
        <w:ind w:left="720" w:hanging="720"/>
      </w:pPr>
      <w:hyperlink r:id="rId90">
        <w:r w:rsidR="00FD32DD">
          <w:t>CDFW, 2018. Spending plan rationale: October 2018 update. California Department of Fish and Wildlife (CDFW), Sacramento, CA.</w:t>
        </w:r>
      </w:hyperlink>
    </w:p>
    <w:p w14:paraId="1586CAA3" w14:textId="77777777" w:rsidR="00223DEA" w:rsidRDefault="00485A82">
      <w:pPr>
        <w:widowControl w:val="0"/>
        <w:pBdr>
          <w:top w:val="nil"/>
          <w:left w:val="nil"/>
          <w:bottom w:val="nil"/>
          <w:right w:val="nil"/>
          <w:between w:val="nil"/>
        </w:pBdr>
        <w:spacing w:line="240" w:lineRule="auto"/>
        <w:ind w:left="720" w:hanging="720"/>
      </w:pPr>
      <w:hyperlink r:id="rId91">
        <w:r w:rsidR="00FD32DD">
          <w:t>CDFW, 2017a. Regulations governing marine aquaculture.</w:t>
        </w:r>
      </w:hyperlink>
    </w:p>
    <w:p w14:paraId="6F18992B" w14:textId="77777777" w:rsidR="00223DEA" w:rsidRDefault="00485A82">
      <w:pPr>
        <w:widowControl w:val="0"/>
        <w:pBdr>
          <w:top w:val="nil"/>
          <w:left w:val="nil"/>
          <w:bottom w:val="nil"/>
          <w:right w:val="nil"/>
          <w:between w:val="nil"/>
        </w:pBdr>
        <w:spacing w:line="240" w:lineRule="auto"/>
        <w:ind w:left="720" w:hanging="720"/>
      </w:pPr>
      <w:hyperlink r:id="rId92">
        <w:r w:rsidR="00FD32DD">
          <w:t>CDFW, 2017b. Declaration of fisheries closure due to public health threat caused by elevated levels of domoic acid in razor clams.</w:t>
        </w:r>
      </w:hyperlink>
    </w:p>
    <w:p w14:paraId="1DB8EB2D" w14:textId="77777777" w:rsidR="00223DEA" w:rsidRDefault="00485A82">
      <w:pPr>
        <w:widowControl w:val="0"/>
        <w:pBdr>
          <w:top w:val="nil"/>
          <w:left w:val="nil"/>
          <w:bottom w:val="nil"/>
          <w:right w:val="nil"/>
          <w:between w:val="nil"/>
        </w:pBdr>
        <w:spacing w:line="240" w:lineRule="auto"/>
        <w:ind w:left="720" w:hanging="720"/>
      </w:pPr>
      <w:hyperlink r:id="rId93">
        <w:r w:rsidR="00FD32DD">
          <w:t>CDFW, 2017c. State of the California South Coast Supplemental Report: California Spiny Lobster. California Department of Fish and Wildlife (CDFW), Sacramento, CA.</w:t>
        </w:r>
      </w:hyperlink>
    </w:p>
    <w:p w14:paraId="5A22EE32" w14:textId="77777777" w:rsidR="00223DEA" w:rsidRDefault="00485A82">
      <w:pPr>
        <w:widowControl w:val="0"/>
        <w:pBdr>
          <w:top w:val="nil"/>
          <w:left w:val="nil"/>
          <w:bottom w:val="nil"/>
          <w:right w:val="nil"/>
          <w:between w:val="nil"/>
        </w:pBdr>
        <w:spacing w:line="240" w:lineRule="auto"/>
        <w:ind w:left="720" w:hanging="720"/>
      </w:pPr>
      <w:hyperlink r:id="rId94">
        <w:r w:rsidR="00FD32DD">
          <w:t xml:space="preserve">CDFW, 2011. Status of the Fisheries Report 2011: Dungeness crab, </w:t>
        </w:r>
        <w:proofErr w:type="spellStart"/>
        <w:r w:rsidR="00FD32DD">
          <w:t>Metacarcinus</w:t>
        </w:r>
        <w:proofErr w:type="spellEnd"/>
        <w:r w:rsidR="00FD32DD">
          <w:t xml:space="preserve"> magister.</w:t>
        </w:r>
      </w:hyperlink>
    </w:p>
    <w:p w14:paraId="0918CDA2" w14:textId="77777777" w:rsidR="00223DEA" w:rsidRDefault="00485A82">
      <w:pPr>
        <w:widowControl w:val="0"/>
        <w:pBdr>
          <w:top w:val="nil"/>
          <w:left w:val="nil"/>
          <w:bottom w:val="nil"/>
          <w:right w:val="nil"/>
          <w:between w:val="nil"/>
        </w:pBdr>
        <w:spacing w:line="240" w:lineRule="auto"/>
        <w:ind w:left="720" w:hanging="720"/>
      </w:pPr>
      <w:hyperlink r:id="rId95">
        <w:r w:rsidR="00FD32DD">
          <w:t xml:space="preserve">Costello, C., Cao, L., </w:t>
        </w:r>
        <w:proofErr w:type="spellStart"/>
        <w:r w:rsidR="00FD32DD">
          <w:t>Gelcich</w:t>
        </w:r>
        <w:proofErr w:type="spellEnd"/>
        <w:r w:rsidR="00FD32DD">
          <w:t>, S., Cisneros, M.A., Free, C.M., Froehlich, H.E., Golden, C.D., Ishimura, G., Macadam-</w:t>
        </w:r>
        <w:proofErr w:type="spellStart"/>
        <w:r w:rsidR="00FD32DD">
          <w:t>Somer</w:t>
        </w:r>
        <w:proofErr w:type="spellEnd"/>
        <w:r w:rsidR="00FD32DD">
          <w:t xml:space="preserve">, I., Maier, J., </w:t>
        </w:r>
        <w:proofErr w:type="spellStart"/>
        <w:r w:rsidR="00FD32DD">
          <w:t>Mangin</w:t>
        </w:r>
        <w:proofErr w:type="spellEnd"/>
        <w:r w:rsidR="00FD32DD">
          <w:t xml:space="preserve">, T., Melnychuk, M.C., Miyahara, M., de Moor, C., Naylor, R., </w:t>
        </w:r>
        <w:proofErr w:type="spellStart"/>
        <w:r w:rsidR="00FD32DD">
          <w:t>Osio</w:t>
        </w:r>
        <w:proofErr w:type="spellEnd"/>
        <w:r w:rsidR="00FD32DD">
          <w:t xml:space="preserve">, G.C., Parma, A.M., </w:t>
        </w:r>
        <w:proofErr w:type="spellStart"/>
        <w:r w:rsidR="00FD32DD">
          <w:t>Amargos</w:t>
        </w:r>
        <w:proofErr w:type="spellEnd"/>
        <w:r w:rsidR="00FD32DD">
          <w:t xml:space="preserve">, F.P., Plantinga, J., </w:t>
        </w:r>
        <w:proofErr w:type="spellStart"/>
        <w:r w:rsidR="00FD32DD">
          <w:t>Tacon</w:t>
        </w:r>
        <w:proofErr w:type="spellEnd"/>
        <w:r w:rsidR="00FD32DD">
          <w:t xml:space="preserve">, A., </w:t>
        </w:r>
        <w:proofErr w:type="spellStart"/>
        <w:r w:rsidR="00FD32DD">
          <w:t>Thilsted</w:t>
        </w:r>
        <w:proofErr w:type="spellEnd"/>
        <w:r w:rsidR="00FD32DD">
          <w:t>, S.H., 2019. The future of food from the sea. World Resources Institute, Washington, D.C.</w:t>
        </w:r>
      </w:hyperlink>
    </w:p>
    <w:p w14:paraId="17956EAF" w14:textId="77777777" w:rsidR="00223DEA" w:rsidRDefault="00485A82">
      <w:pPr>
        <w:widowControl w:val="0"/>
        <w:pBdr>
          <w:top w:val="nil"/>
          <w:left w:val="nil"/>
          <w:bottom w:val="nil"/>
          <w:right w:val="nil"/>
          <w:between w:val="nil"/>
        </w:pBdr>
        <w:spacing w:line="240" w:lineRule="auto"/>
        <w:ind w:left="720" w:hanging="720"/>
      </w:pPr>
      <w:hyperlink r:id="rId96">
        <w:r w:rsidR="00FD32DD">
          <w:t>Dyson, K., Huppert, D.D., 2010. Regional economic impacts of razor clam beach closures due to harmful algal blooms (HABs) on the Pacific coast of Washington. Harmful Algae 9, 264–271. https://doi.org/10.1016/j.hal.2009.11.003</w:t>
        </w:r>
      </w:hyperlink>
    </w:p>
    <w:p w14:paraId="5AC3F734" w14:textId="77777777" w:rsidR="00223DEA" w:rsidRDefault="00485A82">
      <w:pPr>
        <w:widowControl w:val="0"/>
        <w:pBdr>
          <w:top w:val="nil"/>
          <w:left w:val="nil"/>
          <w:bottom w:val="nil"/>
          <w:right w:val="nil"/>
          <w:between w:val="nil"/>
        </w:pBdr>
        <w:spacing w:line="240" w:lineRule="auto"/>
        <w:ind w:left="720" w:hanging="720"/>
      </w:pPr>
      <w:hyperlink r:id="rId97">
        <w:r w:rsidR="00FD32DD">
          <w:t>FAO, 2018. The state of world fisheries and aquaculture 2018 - meeting the sustainable development goals. Food and Agriculture Organization of the United Nations (FAO), Rome, Italy.</w:t>
        </w:r>
      </w:hyperlink>
    </w:p>
    <w:p w14:paraId="2AEF789C" w14:textId="77777777" w:rsidR="00223DEA" w:rsidRDefault="00485A82">
      <w:pPr>
        <w:widowControl w:val="0"/>
        <w:pBdr>
          <w:top w:val="nil"/>
          <w:left w:val="nil"/>
          <w:bottom w:val="nil"/>
          <w:right w:val="nil"/>
          <w:between w:val="nil"/>
        </w:pBdr>
        <w:spacing w:line="240" w:lineRule="auto"/>
        <w:ind w:left="720" w:hanging="720"/>
      </w:pPr>
      <w:hyperlink r:id="rId98">
        <w:r w:rsidR="00FD32DD">
          <w:t>FAO, 2016. Aquaculture big numbers (No. FAO Fisheries and Aquaculture Technical Paper No. 601). Food and Agriculture Organization of the United Nations, Rome, Italy.</w:t>
        </w:r>
      </w:hyperlink>
    </w:p>
    <w:p w14:paraId="3FF2AFAB" w14:textId="77777777" w:rsidR="00223DEA" w:rsidRDefault="00485A82">
      <w:pPr>
        <w:widowControl w:val="0"/>
        <w:pBdr>
          <w:top w:val="nil"/>
          <w:left w:val="nil"/>
          <w:bottom w:val="nil"/>
          <w:right w:val="nil"/>
          <w:between w:val="nil"/>
        </w:pBdr>
        <w:spacing w:line="240" w:lineRule="auto"/>
        <w:ind w:left="720" w:hanging="720"/>
      </w:pPr>
      <w:hyperlink r:id="rId99">
        <w:r w:rsidR="00FD32DD">
          <w:t>Finnis, S., Krstic, N., McIntyre, L., Nelson, T.A., Henderson, S.B., 2017. Spatiotemporal patterns of paralytic shellfish toxins and their relationships with environmental variables in British Columbia, Canada from 2002 to 2012. Environ. Res. 156, 190–200. https://doi.org/10.1016/j.envres.2017.03.012</w:t>
        </w:r>
      </w:hyperlink>
    </w:p>
    <w:p w14:paraId="5C4A1966" w14:textId="77777777" w:rsidR="00223DEA" w:rsidRDefault="00485A82">
      <w:pPr>
        <w:widowControl w:val="0"/>
        <w:pBdr>
          <w:top w:val="nil"/>
          <w:left w:val="nil"/>
          <w:bottom w:val="nil"/>
          <w:right w:val="nil"/>
          <w:between w:val="nil"/>
        </w:pBdr>
        <w:spacing w:line="240" w:lineRule="auto"/>
        <w:ind w:left="720" w:hanging="720"/>
      </w:pPr>
      <w:hyperlink r:id="rId100">
        <w:r w:rsidR="00FD32DD">
          <w:t xml:space="preserve">Gaines, S., Cabral, R., Free, C.M., </w:t>
        </w:r>
        <w:proofErr w:type="spellStart"/>
        <w:r w:rsidR="00FD32DD">
          <w:t>Golbuu</w:t>
        </w:r>
        <w:proofErr w:type="spellEnd"/>
        <w:r w:rsidR="00FD32DD">
          <w:t xml:space="preserve">, Y., </w:t>
        </w:r>
        <w:proofErr w:type="spellStart"/>
        <w:r w:rsidR="00FD32DD">
          <w:t>Arnason</w:t>
        </w:r>
        <w:proofErr w:type="spellEnd"/>
        <w:r w:rsidR="00FD32DD">
          <w:t xml:space="preserve">, R., Battista, W., Bradley, D., Cheung, W., </w:t>
        </w:r>
        <w:proofErr w:type="spellStart"/>
        <w:r w:rsidR="00FD32DD">
          <w:t>Fabricius</w:t>
        </w:r>
        <w:proofErr w:type="spellEnd"/>
        <w:r w:rsidR="00FD32DD">
          <w:t xml:space="preserve">, K., </w:t>
        </w:r>
        <w:proofErr w:type="spellStart"/>
        <w:r w:rsidR="00FD32DD">
          <w:t>Hoegh</w:t>
        </w:r>
        <w:proofErr w:type="spellEnd"/>
        <w:r w:rsidR="00FD32DD">
          <w:t xml:space="preserve">-Guldberg, O., </w:t>
        </w:r>
        <w:proofErr w:type="spellStart"/>
        <w:r w:rsidR="00FD32DD">
          <w:t>Juinio-Meñez</w:t>
        </w:r>
        <w:proofErr w:type="spellEnd"/>
        <w:r w:rsidR="00FD32DD">
          <w:t xml:space="preserve">, M.A., </w:t>
        </w:r>
        <w:proofErr w:type="spellStart"/>
        <w:r w:rsidR="00FD32DD">
          <w:t>Molinos</w:t>
        </w:r>
        <w:proofErr w:type="spellEnd"/>
        <w:r w:rsidR="00FD32DD">
          <w:t xml:space="preserve">, J.G., </w:t>
        </w:r>
        <w:proofErr w:type="spellStart"/>
        <w:r w:rsidR="00FD32DD">
          <w:t>Ojea</w:t>
        </w:r>
        <w:proofErr w:type="spellEnd"/>
        <w:r w:rsidR="00FD32DD">
          <w:t>, E., O’Reilly, E., Turley, C., 2019. The expected impacts of climate change on the ocean economy. World Resources Institute, Washington, D.C.</w:t>
        </w:r>
      </w:hyperlink>
    </w:p>
    <w:p w14:paraId="21BD3593" w14:textId="77777777" w:rsidR="00223DEA" w:rsidRDefault="00485A82">
      <w:pPr>
        <w:widowControl w:val="0"/>
        <w:pBdr>
          <w:top w:val="nil"/>
          <w:left w:val="nil"/>
          <w:bottom w:val="nil"/>
          <w:right w:val="nil"/>
          <w:between w:val="nil"/>
        </w:pBdr>
        <w:spacing w:line="240" w:lineRule="auto"/>
        <w:ind w:left="720" w:hanging="720"/>
      </w:pPr>
      <w:hyperlink r:id="rId101">
        <w:r w:rsidR="00FD32DD">
          <w:t>Glibert, P.M., 2020. Harmful algae at the complex nexus of eutrophication and climate change. Harmful Algae 91, 101583. https://doi.org/10.1016/j.hal.2019.03.001</w:t>
        </w:r>
      </w:hyperlink>
    </w:p>
    <w:p w14:paraId="72BD01DF" w14:textId="77777777" w:rsidR="00223DEA" w:rsidRDefault="00485A82">
      <w:pPr>
        <w:widowControl w:val="0"/>
        <w:pBdr>
          <w:top w:val="nil"/>
          <w:left w:val="nil"/>
          <w:bottom w:val="nil"/>
          <w:right w:val="nil"/>
          <w:between w:val="nil"/>
        </w:pBdr>
        <w:spacing w:line="240" w:lineRule="auto"/>
        <w:ind w:left="720" w:hanging="720"/>
      </w:pPr>
      <w:hyperlink r:id="rId102">
        <w:proofErr w:type="spellStart"/>
        <w:r w:rsidR="00FD32DD">
          <w:t>Granéli</w:t>
        </w:r>
        <w:proofErr w:type="spellEnd"/>
        <w:r w:rsidR="00FD32DD">
          <w:t>, E., Turner, J.T. (Eds.), 2006. Ecology of harmful algae, Ecological Studies. Springer, Berlin.</w:t>
        </w:r>
      </w:hyperlink>
    </w:p>
    <w:p w14:paraId="57FDAE10" w14:textId="77777777" w:rsidR="00223DEA" w:rsidRDefault="00485A82">
      <w:pPr>
        <w:widowControl w:val="0"/>
        <w:pBdr>
          <w:top w:val="nil"/>
          <w:left w:val="nil"/>
          <w:bottom w:val="nil"/>
          <w:right w:val="nil"/>
          <w:between w:val="nil"/>
        </w:pBdr>
        <w:spacing w:line="240" w:lineRule="auto"/>
        <w:ind w:left="720" w:hanging="720"/>
      </w:pPr>
      <w:hyperlink r:id="rId103">
        <w:r w:rsidR="00FD32DD">
          <w:t>Grattan, L.M., Holobaugh, S., Morris, J.G., 2016. Harmful algal blooms and public health. Harmful Algae, Harmful Algal Blooms and Public Health 57, 2–8. https://doi.org/10.1016/j.hal.2016.05.003</w:t>
        </w:r>
      </w:hyperlink>
    </w:p>
    <w:p w14:paraId="3A0B84F0" w14:textId="77777777" w:rsidR="00223DEA" w:rsidRDefault="00485A82">
      <w:pPr>
        <w:widowControl w:val="0"/>
        <w:pBdr>
          <w:top w:val="nil"/>
          <w:left w:val="nil"/>
          <w:bottom w:val="nil"/>
          <w:right w:val="nil"/>
          <w:between w:val="nil"/>
        </w:pBdr>
        <w:spacing w:line="240" w:lineRule="auto"/>
        <w:ind w:left="720" w:hanging="720"/>
      </w:pPr>
      <w:hyperlink r:id="rId104">
        <w:r w:rsidR="00FD32DD">
          <w:t>Hallegraeff, G.M., 2010. Ocean climate change, phytoplankton community responses, and harmful algal blooms: A formidable predictive challenge. J. Phycol. 46, 220–235. https://doi.org/10.1111/j.1529-8817.2010.00815.x</w:t>
        </w:r>
      </w:hyperlink>
    </w:p>
    <w:p w14:paraId="66F7BEF5" w14:textId="77777777" w:rsidR="00223DEA" w:rsidRDefault="00485A82">
      <w:pPr>
        <w:widowControl w:val="0"/>
        <w:pBdr>
          <w:top w:val="nil"/>
          <w:left w:val="nil"/>
          <w:bottom w:val="nil"/>
          <w:right w:val="nil"/>
          <w:between w:val="nil"/>
        </w:pBdr>
        <w:spacing w:line="240" w:lineRule="auto"/>
        <w:ind w:left="720" w:hanging="720"/>
      </w:pPr>
      <w:hyperlink r:id="rId105">
        <w:r w:rsidR="00FD32DD">
          <w:t>Hallegraeff, G.M., 1993. A review of harmful algal blooms and their apparent global increase. Phycologia 32, 79–99. https://doi.org/10.2216/i0031-8884-32-2-79.1</w:t>
        </w:r>
      </w:hyperlink>
    </w:p>
    <w:p w14:paraId="496599B1" w14:textId="77777777" w:rsidR="00223DEA" w:rsidRDefault="00485A82">
      <w:pPr>
        <w:widowControl w:val="0"/>
        <w:pBdr>
          <w:top w:val="nil"/>
          <w:left w:val="nil"/>
          <w:bottom w:val="nil"/>
          <w:right w:val="nil"/>
          <w:between w:val="nil"/>
        </w:pBdr>
        <w:spacing w:line="240" w:lineRule="auto"/>
        <w:ind w:left="720" w:hanging="720"/>
      </w:pPr>
      <w:hyperlink r:id="rId106">
        <w:r w:rsidR="00FD32DD">
          <w:t>Hoagland, P., Anderson, D.M., Kaoru, Y., White, A.W., 2002. The economic effects of harmful algal blooms in the United States: Estimates, assessment issues, and information needs. Estuaries 25, 819–837. https://doi.org/10.1007/BF02804908</w:t>
        </w:r>
      </w:hyperlink>
    </w:p>
    <w:p w14:paraId="59C5E93A" w14:textId="77777777" w:rsidR="00223DEA" w:rsidRDefault="00485A82">
      <w:pPr>
        <w:widowControl w:val="0"/>
        <w:pBdr>
          <w:top w:val="nil"/>
          <w:left w:val="nil"/>
          <w:bottom w:val="nil"/>
          <w:right w:val="nil"/>
          <w:between w:val="nil"/>
        </w:pBdr>
        <w:spacing w:line="240" w:lineRule="auto"/>
        <w:ind w:left="720" w:hanging="720"/>
      </w:pPr>
      <w:hyperlink r:id="rId107">
        <w:r w:rsidR="00FD32DD">
          <w:t>Hoagland, P., Scatasta, S., 2006. The Economic Effects of Harmful Algal Blooms, in: Granéli, E., Turner, J.T. (Eds.), Ecology of Harmful Algae, Ecological Studies. Springer, Berlin, Heidelberg, pp. 391–402. https://doi.org/10.1007/978-3-540-32210-8_30</w:t>
        </w:r>
      </w:hyperlink>
    </w:p>
    <w:p w14:paraId="18912C51" w14:textId="77777777" w:rsidR="00223DEA" w:rsidRDefault="00485A82">
      <w:pPr>
        <w:widowControl w:val="0"/>
        <w:pBdr>
          <w:top w:val="nil"/>
          <w:left w:val="nil"/>
          <w:bottom w:val="nil"/>
          <w:right w:val="nil"/>
          <w:between w:val="nil"/>
        </w:pBdr>
        <w:spacing w:line="240" w:lineRule="auto"/>
        <w:ind w:left="720" w:hanging="720"/>
      </w:pPr>
      <w:hyperlink r:id="rId108">
        <w:r w:rsidR="00FD32DD">
          <w:t xml:space="preserve">Hosmer, D.W., </w:t>
        </w:r>
        <w:proofErr w:type="spellStart"/>
        <w:r w:rsidR="00FD32DD">
          <w:t>Lemeshow</w:t>
        </w:r>
        <w:proofErr w:type="spellEnd"/>
        <w:r w:rsidR="00FD32DD">
          <w:t>, S., 2000. Applied Logistic Regression, Second Edition. ed. John Wiley &amp; Sons, Inc., New York.</w:t>
        </w:r>
      </w:hyperlink>
    </w:p>
    <w:p w14:paraId="145DD587" w14:textId="77777777" w:rsidR="00223DEA" w:rsidRDefault="00485A82">
      <w:pPr>
        <w:widowControl w:val="0"/>
        <w:pBdr>
          <w:top w:val="nil"/>
          <w:left w:val="nil"/>
          <w:bottom w:val="nil"/>
          <w:right w:val="nil"/>
          <w:between w:val="nil"/>
        </w:pBdr>
        <w:spacing w:line="240" w:lineRule="auto"/>
        <w:ind w:left="720" w:hanging="720"/>
      </w:pPr>
      <w:hyperlink r:id="rId109">
        <w:r w:rsidR="00FD32DD">
          <w:t>IPCC, 2019. IPCC Special Report on the Ocean and Cryosphere in a Changing Climate.</w:t>
        </w:r>
      </w:hyperlink>
    </w:p>
    <w:p w14:paraId="6ED55510" w14:textId="77777777" w:rsidR="00223DEA" w:rsidRDefault="00485A82">
      <w:pPr>
        <w:widowControl w:val="0"/>
        <w:pBdr>
          <w:top w:val="nil"/>
          <w:left w:val="nil"/>
          <w:bottom w:val="nil"/>
          <w:right w:val="nil"/>
          <w:between w:val="nil"/>
        </w:pBdr>
        <w:spacing w:line="240" w:lineRule="auto"/>
        <w:ind w:left="720" w:hanging="720"/>
      </w:pPr>
      <w:hyperlink r:id="rId110">
        <w:r w:rsidR="00FD32DD">
          <w:t xml:space="preserve">Kvitek, R., Goldberg, J., Smith, G., Doucette, G., Silver, M., 2008. Domoic acid contamination </w:t>
        </w:r>
        <w:r w:rsidR="00FD32DD">
          <w:lastRenderedPageBreak/>
          <w:t>within eight representative species from the benthic food web of Monterey Bay, California, USA. Mar. Ecol. Prog. Ser. 367, 35–47. https://doi.org/10.3354/meps07569</w:t>
        </w:r>
      </w:hyperlink>
    </w:p>
    <w:p w14:paraId="092D296C" w14:textId="77777777" w:rsidR="00223DEA" w:rsidRDefault="00485A82">
      <w:pPr>
        <w:widowControl w:val="0"/>
        <w:pBdr>
          <w:top w:val="nil"/>
          <w:left w:val="nil"/>
          <w:bottom w:val="nil"/>
          <w:right w:val="nil"/>
          <w:between w:val="nil"/>
        </w:pBdr>
        <w:spacing w:line="240" w:lineRule="auto"/>
        <w:ind w:left="720" w:hanging="720"/>
      </w:pPr>
      <w:hyperlink r:id="rId111">
        <w:r w:rsidR="00FD32DD">
          <w:t>Lefebvre, K.A., Bargu, S., Kieckhefer, T., Silver, M.W., 2002. From sanddabs to blue whales: the pervasiveness of domoic acid. Toxicon 40, 971–977. https://doi.org/10.1016/S0041-0101(02)00093-4</w:t>
        </w:r>
      </w:hyperlink>
    </w:p>
    <w:p w14:paraId="249AC936" w14:textId="77777777" w:rsidR="00223DEA" w:rsidRDefault="00485A82">
      <w:pPr>
        <w:widowControl w:val="0"/>
        <w:pBdr>
          <w:top w:val="nil"/>
          <w:left w:val="nil"/>
          <w:bottom w:val="nil"/>
          <w:right w:val="nil"/>
          <w:between w:val="nil"/>
        </w:pBdr>
        <w:spacing w:line="240" w:lineRule="auto"/>
        <w:ind w:left="720" w:hanging="720"/>
      </w:pPr>
      <w:hyperlink r:id="rId112">
        <w:r w:rsidR="00FD32DD">
          <w:t>Macauley, M.K., 2006. The value of information: Measuring the contribution of space-derived earth science data to resource management. Space Policy 22, 274–282. https://doi.org/10.1016/j.spacepol.2006.08.003</w:t>
        </w:r>
      </w:hyperlink>
    </w:p>
    <w:p w14:paraId="6125E033" w14:textId="77777777" w:rsidR="00223DEA" w:rsidRDefault="00485A82">
      <w:pPr>
        <w:widowControl w:val="0"/>
        <w:pBdr>
          <w:top w:val="nil"/>
          <w:left w:val="nil"/>
          <w:bottom w:val="nil"/>
          <w:right w:val="nil"/>
          <w:between w:val="nil"/>
        </w:pBdr>
        <w:spacing w:line="240" w:lineRule="auto"/>
        <w:ind w:left="720" w:hanging="720"/>
      </w:pPr>
      <w:hyperlink r:id="rId113">
        <w:r w:rsidR="00FD32DD">
          <w:t>Mafra, L.L., Bricelj, V.M., Fennel, K., 2010. Domoic acid uptake and elimination kinetics in oysters and mussels in relation to body size and anatomical distribution of toxin. Aquat. Toxicol. 100, 17–29. https://doi.org/10.1016/j.aquatox.2010.07.002</w:t>
        </w:r>
      </w:hyperlink>
    </w:p>
    <w:p w14:paraId="0516FE97" w14:textId="77777777" w:rsidR="00223DEA" w:rsidRDefault="00485A82">
      <w:pPr>
        <w:widowControl w:val="0"/>
        <w:pBdr>
          <w:top w:val="nil"/>
          <w:left w:val="nil"/>
          <w:bottom w:val="nil"/>
          <w:right w:val="nil"/>
          <w:between w:val="nil"/>
        </w:pBdr>
        <w:spacing w:line="240" w:lineRule="auto"/>
        <w:ind w:left="720" w:hanging="720"/>
      </w:pPr>
      <w:hyperlink r:id="rId114">
        <w:r w:rsidR="00FD32DD">
          <w:t>Mao, J., Jardine, S.L., 2020. Market Impacts of a Toxic Algae Event: The Case of California Dungeness Crab. Mar. Resour. Econ. 35, 1–20. https://doi.org/10.1086/707643</w:t>
        </w:r>
      </w:hyperlink>
    </w:p>
    <w:p w14:paraId="5E319635" w14:textId="77777777" w:rsidR="00223DEA" w:rsidRDefault="00485A82">
      <w:pPr>
        <w:widowControl w:val="0"/>
        <w:pBdr>
          <w:top w:val="nil"/>
          <w:left w:val="nil"/>
          <w:bottom w:val="nil"/>
          <w:right w:val="nil"/>
          <w:between w:val="nil"/>
        </w:pBdr>
        <w:spacing w:line="240" w:lineRule="auto"/>
        <w:ind w:left="720" w:hanging="720"/>
      </w:pPr>
      <w:hyperlink r:id="rId115">
        <w:r w:rsidR="00FD32DD">
          <w:t>McCabe, R.M., Hickey, B.M., Kudela, R.M., Lefebvre, K.A., Adams, N.G., Bill, B.D., Gulland, F.M.D., Thomson, R.E., Cochlan, W.P., Trainer, V.L., 2016. An unprecedented coastwide toxic algal bloom linked to anomalous ocean conditions. Geophys. Res. Lett. 43, 10,366-10,376. https://doi.org/10.1002/2016GL070023</w:t>
        </w:r>
      </w:hyperlink>
    </w:p>
    <w:p w14:paraId="2F5C67AA" w14:textId="77777777" w:rsidR="00223DEA" w:rsidRDefault="00485A82">
      <w:pPr>
        <w:widowControl w:val="0"/>
        <w:pBdr>
          <w:top w:val="nil"/>
          <w:left w:val="nil"/>
          <w:bottom w:val="nil"/>
          <w:right w:val="nil"/>
          <w:between w:val="nil"/>
        </w:pBdr>
        <w:spacing w:line="240" w:lineRule="auto"/>
        <w:ind w:left="720" w:hanging="720"/>
      </w:pPr>
      <w:hyperlink r:id="rId116">
        <w:r w:rsidR="00FD32DD">
          <w:t>McKibben, S.M., Peterson, W., Wood, A.M., Trainer, V.L., Hunter, M., White, A.E., 2017. Climatic regulation of the neurotoxin domoic acid. Proc. Natl. Acad. Sci. 114, 239–244. https://doi.org/10.1073/pnas.1606798114</w:t>
        </w:r>
      </w:hyperlink>
    </w:p>
    <w:p w14:paraId="0701BAA1" w14:textId="77777777" w:rsidR="00223DEA" w:rsidRDefault="00485A82">
      <w:pPr>
        <w:widowControl w:val="0"/>
        <w:pBdr>
          <w:top w:val="nil"/>
          <w:left w:val="nil"/>
          <w:bottom w:val="nil"/>
          <w:right w:val="nil"/>
          <w:between w:val="nil"/>
        </w:pBdr>
        <w:spacing w:line="240" w:lineRule="auto"/>
        <w:ind w:left="720" w:hanging="720"/>
      </w:pPr>
      <w:hyperlink r:id="rId117">
        <w:r w:rsidR="00FD32DD">
          <w:t>Moore, S.K., Cline, M.R., Blair, K., Klinger, T., Varney, A., Norman, K., 2019. An index of fisheries closures due to harmful algal blooms and a framework for identifying vulnerable fishing communities on the U.S. West Coast. Mar. Policy 110, 103543. https://doi.org/10.1016/j.marpol.2019.103543</w:t>
        </w:r>
      </w:hyperlink>
    </w:p>
    <w:p w14:paraId="68616C1B" w14:textId="77777777" w:rsidR="00223DEA" w:rsidRDefault="00485A82">
      <w:pPr>
        <w:widowControl w:val="0"/>
        <w:pBdr>
          <w:top w:val="nil"/>
          <w:left w:val="nil"/>
          <w:bottom w:val="nil"/>
          <w:right w:val="nil"/>
          <w:between w:val="nil"/>
        </w:pBdr>
        <w:spacing w:line="240" w:lineRule="auto"/>
        <w:ind w:left="720" w:hanging="720"/>
      </w:pPr>
      <w:hyperlink r:id="rId118">
        <w:r w:rsidR="00FD32DD">
          <w:t>Moore, T.O., 2001. Pacific razor clam, in: California’s Living Marine Resources: A Status Report. California Department of Fish and Game, Sacramento, CA, p. 2.</w:t>
        </w:r>
      </w:hyperlink>
    </w:p>
    <w:p w14:paraId="7C7D3BCB" w14:textId="77777777" w:rsidR="00223DEA" w:rsidRDefault="00485A82">
      <w:pPr>
        <w:widowControl w:val="0"/>
        <w:pBdr>
          <w:top w:val="nil"/>
          <w:left w:val="nil"/>
          <w:bottom w:val="nil"/>
          <w:right w:val="nil"/>
          <w:between w:val="nil"/>
        </w:pBdr>
        <w:spacing w:line="240" w:lineRule="auto"/>
        <w:ind w:left="720" w:hanging="720"/>
      </w:pPr>
      <w:hyperlink r:id="rId119">
        <w:r w:rsidR="00FD32DD">
          <w:t>NOAA, 2015. A strategic vision for NOAA’s ecological forecasting roadmap. National Oceanic and Atmospheric Administration (NOAA), Silver Spring, MD.</w:t>
        </w:r>
      </w:hyperlink>
    </w:p>
    <w:p w14:paraId="6B6BE1D7" w14:textId="77777777" w:rsidR="00223DEA" w:rsidRDefault="00485A82">
      <w:pPr>
        <w:widowControl w:val="0"/>
        <w:pBdr>
          <w:top w:val="nil"/>
          <w:left w:val="nil"/>
          <w:bottom w:val="nil"/>
          <w:right w:val="nil"/>
          <w:between w:val="nil"/>
        </w:pBdr>
        <w:spacing w:line="240" w:lineRule="auto"/>
        <w:ind w:left="720" w:hanging="720"/>
      </w:pPr>
      <w:hyperlink r:id="rId120">
        <w:r w:rsidR="00FD32DD">
          <w:t>Novaczek, I., Madhyastha, M.S., Ablett, R.F., Donald, A., Johnson, G., Nijjar, M.S., Sims, D.E., 1992. Depuration of domoic acid from live blue mussels (</w:t>
        </w:r>
      </w:hyperlink>
      <w:hyperlink r:id="rId121">
        <w:r w:rsidR="00FD32DD">
          <w:rPr>
            <w:i/>
          </w:rPr>
          <w:t>Mytilus edulis</w:t>
        </w:r>
      </w:hyperlink>
      <w:hyperlink r:id="rId122">
        <w:r w:rsidR="00FD32DD">
          <w:t>). Can. J. Fish. Aquat. Sci. 49, 312–318. https://doi.org/10.1139/f92-035</w:t>
        </w:r>
      </w:hyperlink>
    </w:p>
    <w:p w14:paraId="24C3E221" w14:textId="77777777" w:rsidR="00223DEA" w:rsidRDefault="00485A82">
      <w:pPr>
        <w:widowControl w:val="0"/>
        <w:pBdr>
          <w:top w:val="nil"/>
          <w:left w:val="nil"/>
          <w:bottom w:val="nil"/>
          <w:right w:val="nil"/>
          <w:between w:val="nil"/>
        </w:pBdr>
        <w:spacing w:line="240" w:lineRule="auto"/>
        <w:ind w:left="720" w:hanging="720"/>
      </w:pPr>
      <w:hyperlink r:id="rId123">
        <w:r w:rsidR="00FD32DD">
          <w:t>Paerl, H.W., Gardner, W.S., Havens, K.E., Joyner, A.R., McCarthy, M.J., Newell, S.E., Qin, B., Scott, J.T., 2016. Mitigating cyanobacterial harmful algal blooms in aquatic ecosystems impacted by climate change and anthropogenic nutrients. Harmful Algae, Global Expansion of Harmful Cyanobacterial Blooms: Diversity, ecology, causes, and controls 54, 213–222. https://doi.org/10.1016/j.hal.2015.09.009</w:t>
        </w:r>
      </w:hyperlink>
    </w:p>
    <w:p w14:paraId="09C6CA8F" w14:textId="77777777" w:rsidR="00223DEA" w:rsidRDefault="00485A82">
      <w:pPr>
        <w:widowControl w:val="0"/>
        <w:pBdr>
          <w:top w:val="nil"/>
          <w:left w:val="nil"/>
          <w:bottom w:val="nil"/>
          <w:right w:val="nil"/>
          <w:between w:val="nil"/>
        </w:pBdr>
        <w:spacing w:line="240" w:lineRule="auto"/>
        <w:ind w:left="720" w:hanging="720"/>
      </w:pPr>
      <w:hyperlink r:id="rId124">
        <w:r w:rsidR="00FD32DD">
          <w:t>Paerl, H.W., Otten, T.G., Kudela, R., 2018. Mitigating the expansion of harmful algal blooms across the freshwater-to-marine continuum. Environ. Sci. Technol. 52, 5519–5529. https://doi.org/10.1021/acs.est.7b05950</w:t>
        </w:r>
      </w:hyperlink>
    </w:p>
    <w:p w14:paraId="2A5576C4" w14:textId="77777777" w:rsidR="00223DEA" w:rsidRDefault="00485A82">
      <w:pPr>
        <w:widowControl w:val="0"/>
        <w:pBdr>
          <w:top w:val="nil"/>
          <w:left w:val="nil"/>
          <w:bottom w:val="nil"/>
          <w:right w:val="nil"/>
          <w:between w:val="nil"/>
        </w:pBdr>
        <w:spacing w:line="240" w:lineRule="auto"/>
        <w:ind w:left="720" w:hanging="720"/>
      </w:pPr>
      <w:hyperlink r:id="rId125">
        <w:r w:rsidR="00FD32DD">
          <w:t>Perl, T.M., Bédard, L., Kosatsky, T., Hockin, J.C., Todd, E.C.D., Remis, R.S., 1990. An outbreak of toxic encephalopathy caused by eating mussels contaminated with domoic acid. N. Engl. J. Med. 322, 1775–1780. https://doi.org/10.1056/NEJM199006213222504</w:t>
        </w:r>
      </w:hyperlink>
    </w:p>
    <w:p w14:paraId="2BB9F421" w14:textId="77777777" w:rsidR="00223DEA" w:rsidRDefault="00485A82">
      <w:pPr>
        <w:widowControl w:val="0"/>
        <w:pBdr>
          <w:top w:val="nil"/>
          <w:left w:val="nil"/>
          <w:bottom w:val="nil"/>
          <w:right w:val="nil"/>
          <w:between w:val="nil"/>
        </w:pBdr>
        <w:spacing w:line="240" w:lineRule="auto"/>
        <w:ind w:left="720" w:hanging="720"/>
      </w:pPr>
      <w:hyperlink r:id="rId126">
        <w:r w:rsidR="00FD32DD">
          <w:t>Pierce, R.H., Henry, M.S., 2008. Harmful algal toxins of the Florida red tide (Karenia brevis): natural chemical stressors in South Florida coastal ecosystems. Ecotoxicol. Lond. Engl. 17, 623–631. https://doi.org/10.1007/s10646-008-0241-x</w:t>
        </w:r>
      </w:hyperlink>
    </w:p>
    <w:p w14:paraId="17D74EF0" w14:textId="77777777" w:rsidR="00223DEA" w:rsidRDefault="00485A82">
      <w:pPr>
        <w:widowControl w:val="0"/>
        <w:pBdr>
          <w:top w:val="nil"/>
          <w:left w:val="nil"/>
          <w:bottom w:val="nil"/>
          <w:right w:val="nil"/>
          <w:between w:val="nil"/>
        </w:pBdr>
        <w:spacing w:line="240" w:lineRule="auto"/>
        <w:ind w:left="720" w:hanging="720"/>
      </w:pPr>
      <w:hyperlink r:id="rId127">
        <w:r w:rsidR="00FD32DD">
          <w:t>PSMFC, 2018. Revised Pre-Season Testing Protocol for the Tri-State Coastal Dungeness Crab Commercial Fishery.</w:t>
        </w:r>
      </w:hyperlink>
    </w:p>
    <w:p w14:paraId="39FC0276" w14:textId="77777777" w:rsidR="00223DEA" w:rsidRDefault="00485A82">
      <w:pPr>
        <w:widowControl w:val="0"/>
        <w:pBdr>
          <w:top w:val="nil"/>
          <w:left w:val="nil"/>
          <w:bottom w:val="nil"/>
          <w:right w:val="nil"/>
          <w:between w:val="nil"/>
        </w:pBdr>
        <w:spacing w:line="240" w:lineRule="auto"/>
        <w:ind w:left="720" w:hanging="720"/>
      </w:pPr>
      <w:hyperlink r:id="rId128">
        <w:r w:rsidR="00FD32DD">
          <w:t>Punt, A.E., Butterworth, D.S., Oliveira, J.A.A.D., Haddon, M., 2016. Management strategy evaluation: best practices. Fish Fish. 17, 303–334. https://doi.org/10.1111/faf.12104</w:t>
        </w:r>
      </w:hyperlink>
    </w:p>
    <w:p w14:paraId="13F74854" w14:textId="77777777" w:rsidR="00223DEA" w:rsidRDefault="00485A82">
      <w:pPr>
        <w:widowControl w:val="0"/>
        <w:pBdr>
          <w:top w:val="nil"/>
          <w:left w:val="nil"/>
          <w:bottom w:val="nil"/>
          <w:right w:val="nil"/>
          <w:between w:val="nil"/>
        </w:pBdr>
        <w:spacing w:line="240" w:lineRule="auto"/>
        <w:ind w:left="720" w:hanging="720"/>
      </w:pPr>
      <w:hyperlink r:id="rId129">
        <w:r w:rsidR="00FD32DD">
          <w:t xml:space="preserve">Ritzman, J., Brodbeck, A., Brostrom, S., McGrew, S., Dreyer, S., Klinger, T., Moore, S.K., 2018. Economic and sociocultural impacts of fisheries closures in two fishing-dependent </w:t>
        </w:r>
        <w:r w:rsidR="00FD32DD">
          <w:lastRenderedPageBreak/>
          <w:t>communities following the massive 2015 U.S. West Coast harmful algal bloom. Harmful Algae 80, 35–45. https://doi.org/10.1016/j.hal.2018.09.002</w:t>
        </w:r>
      </w:hyperlink>
    </w:p>
    <w:p w14:paraId="109E81BB" w14:textId="77777777" w:rsidR="00223DEA" w:rsidRDefault="00485A82">
      <w:pPr>
        <w:widowControl w:val="0"/>
        <w:pBdr>
          <w:top w:val="nil"/>
          <w:left w:val="nil"/>
          <w:bottom w:val="nil"/>
          <w:right w:val="nil"/>
          <w:between w:val="nil"/>
        </w:pBdr>
        <w:spacing w:line="240" w:lineRule="auto"/>
        <w:ind w:left="720" w:hanging="720"/>
      </w:pPr>
      <w:hyperlink r:id="rId130">
        <w:proofErr w:type="spellStart"/>
        <w:r w:rsidR="00FD32DD">
          <w:t>Sanseverino</w:t>
        </w:r>
        <w:proofErr w:type="spellEnd"/>
        <w:r w:rsidR="00FD32DD">
          <w:t xml:space="preserve">, I., </w:t>
        </w:r>
        <w:proofErr w:type="spellStart"/>
        <w:r w:rsidR="00FD32DD">
          <w:t>Conduto</w:t>
        </w:r>
        <w:proofErr w:type="spellEnd"/>
        <w:r w:rsidR="00FD32DD">
          <w:t xml:space="preserve">, D., </w:t>
        </w:r>
        <w:proofErr w:type="spellStart"/>
        <w:r w:rsidR="00FD32DD">
          <w:t>Pozzoli</w:t>
        </w:r>
        <w:proofErr w:type="spellEnd"/>
        <w:r w:rsidR="00FD32DD">
          <w:t xml:space="preserve">, L., </w:t>
        </w:r>
        <w:proofErr w:type="spellStart"/>
        <w:r w:rsidR="00FD32DD">
          <w:t>Dobricic</w:t>
        </w:r>
        <w:proofErr w:type="spellEnd"/>
        <w:r w:rsidR="00FD32DD">
          <w:t xml:space="preserve">, S., </w:t>
        </w:r>
        <w:proofErr w:type="spellStart"/>
        <w:r w:rsidR="00FD32DD">
          <w:t>Lettieri</w:t>
        </w:r>
        <w:proofErr w:type="spellEnd"/>
        <w:r w:rsidR="00FD32DD">
          <w:t>, T., 2016. Algal bloom and its economic impact, JRC Technical Reports. Joint Research Centre, Luxembourg.</w:t>
        </w:r>
      </w:hyperlink>
    </w:p>
    <w:p w14:paraId="2BE393CA" w14:textId="77777777" w:rsidR="00223DEA" w:rsidRDefault="00485A82">
      <w:pPr>
        <w:widowControl w:val="0"/>
        <w:pBdr>
          <w:top w:val="nil"/>
          <w:left w:val="nil"/>
          <w:bottom w:val="nil"/>
          <w:right w:val="nil"/>
          <w:between w:val="nil"/>
        </w:pBdr>
        <w:spacing w:line="240" w:lineRule="auto"/>
        <w:ind w:left="720" w:hanging="720"/>
      </w:pPr>
      <w:hyperlink r:id="rId131">
        <w:r w:rsidR="00FD32DD">
          <w:t>Santora, J.A., Mantua, N.J., Schroeder, I.D., Field, J.C., Hazen, E.L., Bograd, S.J., Sydeman, W.J., Wells, B.K., Calambokidis, J., Saez, L., Lawson, D., Forney, K.A., 2020. Habitat compression and ecosystem shifts as potential links between marine heatwave and record whale entanglements. Nat. Commun. 11, 536. https://doi.org/10.1038/s41467-019-14215-w</w:t>
        </w:r>
      </w:hyperlink>
    </w:p>
    <w:p w14:paraId="54A97058" w14:textId="77777777" w:rsidR="00223DEA" w:rsidRDefault="008B0699">
      <w:pPr>
        <w:widowControl w:val="0"/>
        <w:pBdr>
          <w:top w:val="nil"/>
          <w:left w:val="nil"/>
          <w:bottom w:val="nil"/>
          <w:right w:val="nil"/>
          <w:between w:val="nil"/>
        </w:pBdr>
        <w:spacing w:line="240" w:lineRule="auto"/>
        <w:ind w:left="720" w:hanging="720"/>
      </w:pPr>
      <w:hyperlink r:id="rId132">
        <w:r w:rsidR="00FD32DD">
          <w:t>Schultz, I.R., Skillman, A., Woodruff, D., 2008. Domoic acid excretion in dungeness crabs, razor clams and mussels. Mar. Environ. Res. 66, 21–23. https://doi.org/10.1016/j.marenvres.2008.02.012</w:t>
        </w:r>
      </w:hyperlink>
    </w:p>
    <w:p w14:paraId="0347B025" w14:textId="77777777" w:rsidR="00223DEA" w:rsidRDefault="00485A82">
      <w:pPr>
        <w:widowControl w:val="0"/>
        <w:pBdr>
          <w:top w:val="nil"/>
          <w:left w:val="nil"/>
          <w:bottom w:val="nil"/>
          <w:right w:val="nil"/>
          <w:between w:val="nil"/>
        </w:pBdr>
        <w:spacing w:line="240" w:lineRule="auto"/>
        <w:ind w:left="720" w:hanging="720"/>
      </w:pPr>
      <w:hyperlink r:id="rId133">
        <w:r w:rsidR="00FD32DD">
          <w:t>Sekula-Wood, E., Benitez-Nelson, C., Morton, S., Anderson, C., Burrell, C., Thunell, R., 2011. Pseudo-nitzschia and domoic acid fluxes in Santa Barbara Basin (CA) from 1993 to 2008. Harmful Algae 10, 567–575. https://doi.org/10.1016/j.hal.2011.04.009</w:t>
        </w:r>
      </w:hyperlink>
    </w:p>
    <w:p w14:paraId="703D3C8D" w14:textId="77777777" w:rsidR="00223DEA" w:rsidRDefault="00485A82">
      <w:pPr>
        <w:widowControl w:val="0"/>
        <w:pBdr>
          <w:top w:val="nil"/>
          <w:left w:val="nil"/>
          <w:bottom w:val="nil"/>
          <w:right w:val="nil"/>
          <w:between w:val="nil"/>
        </w:pBdr>
        <w:spacing w:line="240" w:lineRule="auto"/>
        <w:ind w:left="720" w:hanging="720"/>
      </w:pPr>
      <w:hyperlink r:id="rId134">
        <w:r w:rsidR="00FD32DD">
          <w:t>Stauffer, B.A., Bowers, H.A., Buckley, E., Davis, T.W., Johengen, T.H., Kudela, R., McManus, M.A., Purcell, H., Smith, G.J., Vander Woude, A., Tamburri, M.N., 2019. Considerations in harmful algal bloom research and monitoring: perspectives from a consensus-building workshop and technology testing. Front. Mar. Sci. 6, 399. https://doi.org/10.3389/fmars.2019.00399</w:t>
        </w:r>
      </w:hyperlink>
    </w:p>
    <w:p w14:paraId="7848E781" w14:textId="77777777" w:rsidR="00223DEA" w:rsidRDefault="00485A82">
      <w:pPr>
        <w:widowControl w:val="0"/>
        <w:pBdr>
          <w:top w:val="nil"/>
          <w:left w:val="nil"/>
          <w:bottom w:val="nil"/>
          <w:right w:val="nil"/>
          <w:between w:val="nil"/>
        </w:pBdr>
        <w:spacing w:line="240" w:lineRule="auto"/>
        <w:ind w:left="720" w:hanging="720"/>
      </w:pPr>
      <w:hyperlink r:id="rId135">
        <w:r w:rsidR="00FD32DD">
          <w:t>Stumpf, R.P., Culver, M.E., Tester, P.A., Tomlinson, M., Kirkpatrick, G.J., Pederson, B.A., Truby, E., Ransibrahmanakul, V., Soracco, M., 2003. Monitoring Karenia brevis blooms in the Gulf of Mexico using satellite ocean color imagery and other data. Harmful Algae 2, 147–160. https://doi.org/10.1016/S1568-9883(02)00083-5</w:t>
        </w:r>
      </w:hyperlink>
    </w:p>
    <w:p w14:paraId="1FE64191" w14:textId="77777777" w:rsidR="00223DEA" w:rsidRDefault="00485A82">
      <w:pPr>
        <w:widowControl w:val="0"/>
        <w:pBdr>
          <w:top w:val="nil"/>
          <w:left w:val="nil"/>
          <w:bottom w:val="nil"/>
          <w:right w:val="nil"/>
          <w:between w:val="nil"/>
        </w:pBdr>
        <w:spacing w:line="240" w:lineRule="auto"/>
        <w:ind w:left="720" w:hanging="720"/>
      </w:pPr>
      <w:hyperlink r:id="rId136">
        <w:r w:rsidR="00FD32DD">
          <w:t>Stumpf, R.P., Tomlinson, M.C., Calkins, J.A., Kirkpatrick, B., Fisher, K., Nierenberg, K., Currier, R., Wynne, T.T., 2009. Skill assessment for an operational algal bloom forecast system. J. Mar. Syst. 76, 151–161. https://doi.org/10.1016/j.jmarsys.2008.05.016</w:t>
        </w:r>
      </w:hyperlink>
    </w:p>
    <w:p w14:paraId="5F6E1B56" w14:textId="77777777" w:rsidR="00223DEA" w:rsidRDefault="00485A82">
      <w:pPr>
        <w:widowControl w:val="0"/>
        <w:pBdr>
          <w:top w:val="nil"/>
          <w:left w:val="nil"/>
          <w:bottom w:val="nil"/>
          <w:right w:val="nil"/>
          <w:between w:val="nil"/>
        </w:pBdr>
        <w:spacing w:line="240" w:lineRule="auto"/>
        <w:ind w:left="720" w:hanging="720"/>
      </w:pPr>
      <w:hyperlink r:id="rId137">
        <w:r w:rsidR="00FD32DD">
          <w:t>Terseleer, N., Gypens, N., Lancelot, C., 2013. Factors controlling the production of domoic acid by Pseudo-nitzschia (Bacillariophyceae): A model study. Harmful Algae 24, 45–53. https://doi.org/10.1016/j.hal.2013.01.004</w:t>
        </w:r>
      </w:hyperlink>
    </w:p>
    <w:p w14:paraId="1E1B8CE8" w14:textId="77777777" w:rsidR="00223DEA" w:rsidRDefault="00485A82">
      <w:pPr>
        <w:widowControl w:val="0"/>
        <w:pBdr>
          <w:top w:val="nil"/>
          <w:left w:val="nil"/>
          <w:bottom w:val="nil"/>
          <w:right w:val="nil"/>
          <w:between w:val="nil"/>
        </w:pBdr>
        <w:spacing w:line="240" w:lineRule="auto"/>
        <w:ind w:left="720" w:hanging="720"/>
      </w:pPr>
      <w:hyperlink r:id="rId138">
        <w:r w:rsidR="00FD32DD">
          <w:t>Tomlinson, M.C., Stumpf, R.P., Ransibrahmanakul, V., Truby, E.W., Kirkpatrick, G.J., Pederson, B.A., Vargo, G.A., Heil, C.A., 2004. Evaluation of the use of SeaWiFS imagery for detecting Karenia brevis harmful algal blooms in the eastern Gulf of Mexico. Remote Sens. Environ. 91, 293–303. https://doi.org/10.1016/j.rse.2004.02.014</w:t>
        </w:r>
      </w:hyperlink>
    </w:p>
    <w:p w14:paraId="21F971E1" w14:textId="77777777" w:rsidR="00223DEA" w:rsidRDefault="00485A82">
      <w:pPr>
        <w:widowControl w:val="0"/>
        <w:pBdr>
          <w:top w:val="nil"/>
          <w:left w:val="nil"/>
          <w:bottom w:val="nil"/>
          <w:right w:val="nil"/>
          <w:between w:val="nil"/>
        </w:pBdr>
        <w:spacing w:line="240" w:lineRule="auto"/>
        <w:ind w:left="720" w:hanging="720"/>
      </w:pPr>
      <w:hyperlink r:id="rId139">
        <w:r w:rsidR="00FD32DD">
          <w:t>Umhau, B.P., Benitez-Nelson, C.R., Anderson, C.R., McCabe, K., Burrell, C., 2018. A Time Series of Water Column Distributions and Sinking Particle Flux of Pseudo-Nitzschia and Domoic Acid in the Santa Barbara Basin, California. Toxins 10, 480. https://doi.org/10.3390/toxins10110480</w:t>
        </w:r>
      </w:hyperlink>
    </w:p>
    <w:p w14:paraId="79929728" w14:textId="77777777" w:rsidR="00223DEA" w:rsidRDefault="00485A82">
      <w:pPr>
        <w:widowControl w:val="0"/>
        <w:pBdr>
          <w:top w:val="nil"/>
          <w:left w:val="nil"/>
          <w:bottom w:val="nil"/>
          <w:right w:val="nil"/>
          <w:between w:val="nil"/>
        </w:pBdr>
        <w:spacing w:line="240" w:lineRule="auto"/>
        <w:ind w:left="720" w:hanging="720"/>
      </w:pPr>
      <w:hyperlink r:id="rId140">
        <w:r w:rsidR="00FD32DD">
          <w:t>US-FDA, 2019. Fish and Fishery Products Hazards and Controls Guidance: Fourth Edition – August 2019.</w:t>
        </w:r>
      </w:hyperlink>
    </w:p>
    <w:p w14:paraId="07BDD23F" w14:textId="77777777" w:rsidR="00223DEA" w:rsidRDefault="00485A82">
      <w:pPr>
        <w:widowControl w:val="0"/>
        <w:pBdr>
          <w:top w:val="nil"/>
          <w:left w:val="nil"/>
          <w:bottom w:val="nil"/>
          <w:right w:val="nil"/>
          <w:between w:val="nil"/>
        </w:pBdr>
        <w:spacing w:line="240" w:lineRule="auto"/>
        <w:ind w:left="720" w:hanging="720"/>
      </w:pPr>
      <w:hyperlink r:id="rId141">
        <w:r w:rsidR="00FD32DD">
          <w:t>Van Dolah, F.M., 2000. Marine algal toxins: origins, health effects, and their increased occurrence. Environ. Health Perspect. 108, 133–141. https://doi.org/10.1289/ehp.00108s1133</w:t>
        </w:r>
      </w:hyperlink>
    </w:p>
    <w:p w14:paraId="18375FFB" w14:textId="77777777" w:rsidR="00223DEA" w:rsidRDefault="00485A82">
      <w:pPr>
        <w:widowControl w:val="0"/>
        <w:pBdr>
          <w:top w:val="nil"/>
          <w:left w:val="nil"/>
          <w:bottom w:val="nil"/>
          <w:right w:val="nil"/>
          <w:between w:val="nil"/>
        </w:pBdr>
        <w:spacing w:line="240" w:lineRule="auto"/>
        <w:ind w:left="720" w:hanging="720"/>
      </w:pPr>
      <w:hyperlink r:id="rId142">
        <w:r w:rsidR="00FD32DD">
          <w:t>Vigilant, V.L., 2007. The occurrence of the harmful algae bloom toxin, domoic acid, in nearshore and offshore benthic communities of Monterey Bay, California. University of California, Santa Cruz, Santa Cruz, CA.</w:t>
        </w:r>
      </w:hyperlink>
    </w:p>
    <w:p w14:paraId="1F69D04A" w14:textId="77777777" w:rsidR="00223DEA" w:rsidRDefault="00485A82">
      <w:pPr>
        <w:widowControl w:val="0"/>
        <w:pBdr>
          <w:top w:val="nil"/>
          <w:left w:val="nil"/>
          <w:bottom w:val="nil"/>
          <w:right w:val="nil"/>
          <w:between w:val="nil"/>
        </w:pBdr>
        <w:spacing w:line="240" w:lineRule="auto"/>
        <w:ind w:left="720" w:hanging="720"/>
      </w:pPr>
      <w:hyperlink r:id="rId143">
        <w:r w:rsidR="00FD32DD">
          <w:t>Weatherdon, L.V., Magnan, A.K., Rogers, A.D., Sumaila, U.R., Cheung, W.W.L., 2016. Observed and projected impacts of climate change on marine fisheries, aquaculture, coastal tourism, and human health: an update. Front. Mar. Sci. 3, 473–46. https://doi.org/10.3389/fmars.2016.00048</w:t>
        </w:r>
      </w:hyperlink>
    </w:p>
    <w:p w14:paraId="396871E3" w14:textId="77777777" w:rsidR="00223DEA" w:rsidRDefault="00485A82">
      <w:pPr>
        <w:widowControl w:val="0"/>
        <w:pBdr>
          <w:top w:val="nil"/>
          <w:left w:val="nil"/>
          <w:bottom w:val="nil"/>
          <w:right w:val="nil"/>
          <w:between w:val="nil"/>
        </w:pBdr>
        <w:spacing w:line="240" w:lineRule="auto"/>
        <w:ind w:left="720" w:hanging="720"/>
      </w:pPr>
      <w:hyperlink r:id="rId144">
        <w:r w:rsidR="00FD32DD">
          <w:t xml:space="preserve">Wekell, J.C., Gauglitz, E.J., Bamett, H.J., Hatfield, C.L., Simons, D., Ayres, D., 1994. </w:t>
        </w:r>
        <w:r w:rsidR="00FD32DD">
          <w:lastRenderedPageBreak/>
          <w:t>Occurrence of domoic acid in Washington state razor clams (</w:t>
        </w:r>
      </w:hyperlink>
      <w:hyperlink r:id="rId145">
        <w:r w:rsidR="00FD32DD">
          <w:rPr>
            <w:i/>
          </w:rPr>
          <w:t>Siliqua patula</w:t>
        </w:r>
      </w:hyperlink>
      <w:hyperlink r:id="rId146">
        <w:r w:rsidR="00FD32DD">
          <w:t>) during 1991-1993. Nat. Toxins 2, 197–205. https://doi.org/10.1002/nt.2620020408</w:t>
        </w:r>
      </w:hyperlink>
    </w:p>
    <w:p w14:paraId="76E5E47B" w14:textId="77777777" w:rsidR="00223DEA" w:rsidRDefault="00485A82">
      <w:pPr>
        <w:widowControl w:val="0"/>
        <w:pBdr>
          <w:top w:val="nil"/>
          <w:left w:val="nil"/>
          <w:bottom w:val="nil"/>
          <w:right w:val="nil"/>
          <w:between w:val="nil"/>
        </w:pBdr>
        <w:spacing w:line="240" w:lineRule="auto"/>
        <w:ind w:left="720" w:hanging="720"/>
      </w:pPr>
      <w:hyperlink r:id="rId147">
        <w:r w:rsidR="00FD32DD">
          <w:t>Willis, C., Papathanasopoulou, E., Russel, D., Artioli, Y., 2018. Harmful algal blooms: the impacts on cultural ecosystem services and human well-being in a case study setting, Cornwall, UK. Mar. Policy 97, 232–238. https://doi.org/10.1016/j.marpol.2018.06.002</w:t>
        </w:r>
      </w:hyperlink>
    </w:p>
    <w:p w14:paraId="6C7B4CC6" w14:textId="77777777" w:rsidR="00223DEA" w:rsidRDefault="00485A82">
      <w:pPr>
        <w:widowControl w:val="0"/>
        <w:pBdr>
          <w:top w:val="nil"/>
          <w:left w:val="nil"/>
          <w:bottom w:val="nil"/>
          <w:right w:val="nil"/>
          <w:between w:val="nil"/>
        </w:pBdr>
        <w:spacing w:line="240" w:lineRule="auto"/>
        <w:ind w:left="720" w:hanging="720"/>
      </w:pPr>
      <w:hyperlink r:id="rId148">
        <w:r w:rsidR="00FD32DD">
          <w:t>Wilson, C., 2017. What’s the Scoop on Razor Clams? Calif. Outdoors QA. URL https://californiaoutdoors.wordpress.com/2017/08/24/whats-the-scoop-on-razor-clams/ (accessed 6.10.20).</w:t>
        </w:r>
      </w:hyperlink>
    </w:p>
    <w:p w14:paraId="513D3F24" w14:textId="77777777" w:rsidR="00223DEA" w:rsidRDefault="00FD32DD">
      <w:pPr>
        <w:pStyle w:val="Heading2"/>
      </w:pPr>
      <w:bookmarkStart w:id="25" w:name="_grupogvlfv7v" w:colFirst="0" w:colLast="0"/>
      <w:bookmarkEnd w:id="25"/>
      <w:r>
        <w:br w:type="page"/>
      </w:r>
    </w:p>
    <w:p w14:paraId="35AC219E" w14:textId="77777777" w:rsidR="00223DEA" w:rsidRDefault="00FD32DD">
      <w:pPr>
        <w:pStyle w:val="Heading2"/>
      </w:pPr>
      <w:bookmarkStart w:id="26" w:name="_18ro3w2l6xml" w:colFirst="0" w:colLast="0"/>
      <w:bookmarkEnd w:id="26"/>
      <w:r>
        <w:lastRenderedPageBreak/>
        <w:t>Tables and figures</w:t>
      </w:r>
    </w:p>
    <w:p w14:paraId="27928690" w14:textId="77777777" w:rsidR="00223DEA" w:rsidRDefault="00FD32DD">
      <w:r>
        <w:rPr>
          <w:b/>
        </w:rPr>
        <w:t xml:space="preserve">Table 1. </w:t>
      </w:r>
      <w:r>
        <w:t>Study species sample size, fishery type, and open season information.</w:t>
      </w:r>
    </w:p>
    <w:p w14:paraId="3B4105D3" w14:textId="77777777" w:rsidR="00223DEA" w:rsidRDefault="00223DEA"/>
    <w:tbl>
      <w:tblPr>
        <w:tblStyle w:val="a"/>
        <w:tblW w:w="9915" w:type="dxa"/>
        <w:tblBorders>
          <w:top w:val="nil"/>
          <w:left w:val="nil"/>
          <w:bottom w:val="nil"/>
          <w:right w:val="nil"/>
          <w:insideH w:val="nil"/>
          <w:insideV w:val="nil"/>
        </w:tblBorders>
        <w:tblLayout w:type="fixed"/>
        <w:tblLook w:val="0600" w:firstRow="0" w:lastRow="0" w:firstColumn="0" w:lastColumn="0" w:noHBand="1" w:noVBand="1"/>
      </w:tblPr>
      <w:tblGrid>
        <w:gridCol w:w="2295"/>
        <w:gridCol w:w="2055"/>
        <w:gridCol w:w="5565"/>
      </w:tblGrid>
      <w:tr w:rsidR="00223DEA" w14:paraId="3BF54794" w14:textId="77777777">
        <w:tc>
          <w:tcPr>
            <w:tcW w:w="2295" w:type="dxa"/>
            <w:tcBorders>
              <w:top w:val="single" w:sz="6" w:space="0" w:color="000000"/>
              <w:left w:val="nil"/>
              <w:bottom w:val="single" w:sz="16" w:space="0" w:color="000000"/>
              <w:right w:val="nil"/>
            </w:tcBorders>
            <w:tcMar>
              <w:top w:w="28" w:type="dxa"/>
              <w:left w:w="28" w:type="dxa"/>
              <w:bottom w:w="28" w:type="dxa"/>
              <w:right w:w="28" w:type="dxa"/>
            </w:tcMar>
            <w:vAlign w:val="bottom"/>
          </w:tcPr>
          <w:p w14:paraId="48893C61" w14:textId="77777777" w:rsidR="00223DEA" w:rsidRDefault="00FD32DD">
            <w:pPr>
              <w:widowControl w:val="0"/>
              <w:pBdr>
                <w:top w:val="nil"/>
                <w:left w:val="nil"/>
                <w:bottom w:val="nil"/>
                <w:right w:val="nil"/>
                <w:between w:val="nil"/>
              </w:pBdr>
              <w:rPr>
                <w:sz w:val="18"/>
                <w:szCs w:val="18"/>
              </w:rPr>
            </w:pPr>
            <w:r>
              <w:rPr>
                <w:b/>
                <w:sz w:val="18"/>
                <w:szCs w:val="18"/>
              </w:rPr>
              <w:t>Species</w:t>
            </w:r>
          </w:p>
        </w:tc>
        <w:tc>
          <w:tcPr>
            <w:tcW w:w="2055" w:type="dxa"/>
            <w:tcBorders>
              <w:top w:val="single" w:sz="6" w:space="0" w:color="000000"/>
              <w:left w:val="nil"/>
              <w:bottom w:val="single" w:sz="16" w:space="0" w:color="000000"/>
              <w:right w:val="nil"/>
            </w:tcBorders>
            <w:tcMar>
              <w:top w:w="28" w:type="dxa"/>
              <w:left w:w="28" w:type="dxa"/>
              <w:bottom w:w="28" w:type="dxa"/>
              <w:right w:w="28" w:type="dxa"/>
            </w:tcMar>
            <w:vAlign w:val="bottom"/>
          </w:tcPr>
          <w:p w14:paraId="53DE2F14" w14:textId="77777777" w:rsidR="00223DEA" w:rsidRDefault="00FD32DD">
            <w:pPr>
              <w:widowControl w:val="0"/>
              <w:pBdr>
                <w:top w:val="nil"/>
                <w:left w:val="nil"/>
                <w:bottom w:val="nil"/>
                <w:right w:val="nil"/>
                <w:between w:val="nil"/>
              </w:pBdr>
              <w:rPr>
                <w:sz w:val="18"/>
                <w:szCs w:val="18"/>
              </w:rPr>
            </w:pPr>
            <w:r>
              <w:rPr>
                <w:b/>
                <w:sz w:val="18"/>
                <w:szCs w:val="18"/>
              </w:rPr>
              <w:t># of samples</w:t>
            </w:r>
          </w:p>
        </w:tc>
        <w:tc>
          <w:tcPr>
            <w:tcW w:w="5565" w:type="dxa"/>
            <w:tcBorders>
              <w:top w:val="single" w:sz="6" w:space="0" w:color="000000"/>
              <w:left w:val="nil"/>
              <w:bottom w:val="single" w:sz="16" w:space="0" w:color="000000"/>
              <w:right w:val="nil"/>
            </w:tcBorders>
            <w:tcMar>
              <w:top w:w="28" w:type="dxa"/>
              <w:left w:w="28" w:type="dxa"/>
              <w:bottom w:w="28" w:type="dxa"/>
              <w:right w:w="28" w:type="dxa"/>
            </w:tcMar>
            <w:vAlign w:val="bottom"/>
          </w:tcPr>
          <w:p w14:paraId="0DC0E3F1" w14:textId="77777777" w:rsidR="00223DEA" w:rsidRDefault="00FD32DD">
            <w:pPr>
              <w:widowControl w:val="0"/>
              <w:pBdr>
                <w:top w:val="nil"/>
                <w:left w:val="nil"/>
                <w:bottom w:val="nil"/>
                <w:right w:val="nil"/>
                <w:between w:val="nil"/>
              </w:pBdr>
              <w:rPr>
                <w:sz w:val="18"/>
                <w:szCs w:val="18"/>
              </w:rPr>
            </w:pPr>
            <w:r>
              <w:rPr>
                <w:b/>
                <w:sz w:val="18"/>
                <w:szCs w:val="18"/>
              </w:rPr>
              <w:t>Fishery type</w:t>
            </w:r>
            <w:r>
              <w:rPr>
                <w:b/>
                <w:sz w:val="18"/>
                <w:szCs w:val="18"/>
                <w:vertAlign w:val="superscript"/>
              </w:rPr>
              <w:t>1</w:t>
            </w:r>
            <w:r>
              <w:rPr>
                <w:b/>
                <w:sz w:val="18"/>
                <w:szCs w:val="18"/>
              </w:rPr>
              <w:t xml:space="preserve"> and season</w:t>
            </w:r>
          </w:p>
        </w:tc>
      </w:tr>
      <w:tr w:rsidR="00223DEA" w14:paraId="4829E133" w14:textId="77777777">
        <w:tc>
          <w:tcPr>
            <w:tcW w:w="2295" w:type="dxa"/>
            <w:tcBorders>
              <w:top w:val="nil"/>
              <w:left w:val="nil"/>
              <w:bottom w:val="nil"/>
              <w:right w:val="nil"/>
            </w:tcBorders>
            <w:tcMar>
              <w:top w:w="28" w:type="dxa"/>
              <w:left w:w="28" w:type="dxa"/>
              <w:bottom w:w="28" w:type="dxa"/>
              <w:right w:w="28" w:type="dxa"/>
            </w:tcMar>
          </w:tcPr>
          <w:p w14:paraId="4BC7C6FE" w14:textId="77777777" w:rsidR="00223DEA" w:rsidRDefault="00FD32DD">
            <w:pPr>
              <w:widowControl w:val="0"/>
              <w:pBdr>
                <w:top w:val="nil"/>
                <w:left w:val="nil"/>
                <w:bottom w:val="nil"/>
                <w:right w:val="nil"/>
                <w:between w:val="nil"/>
              </w:pBdr>
              <w:rPr>
                <w:sz w:val="18"/>
                <w:szCs w:val="18"/>
              </w:rPr>
            </w:pPr>
            <w:r>
              <w:rPr>
                <w:i/>
                <w:sz w:val="18"/>
                <w:szCs w:val="18"/>
              </w:rPr>
              <w:t>Crustaceans</w:t>
            </w:r>
          </w:p>
        </w:tc>
        <w:tc>
          <w:tcPr>
            <w:tcW w:w="2055" w:type="dxa"/>
            <w:tcBorders>
              <w:top w:val="nil"/>
              <w:left w:val="nil"/>
              <w:bottom w:val="nil"/>
              <w:right w:val="nil"/>
            </w:tcBorders>
            <w:tcMar>
              <w:top w:w="28" w:type="dxa"/>
              <w:left w:w="28" w:type="dxa"/>
              <w:bottom w:w="28" w:type="dxa"/>
              <w:right w:w="28" w:type="dxa"/>
            </w:tcMar>
          </w:tcPr>
          <w:p w14:paraId="4A29CA07" w14:textId="77777777" w:rsidR="00223DEA" w:rsidRDefault="00223DEA">
            <w:pPr>
              <w:widowControl w:val="0"/>
              <w:pBdr>
                <w:top w:val="nil"/>
                <w:left w:val="nil"/>
                <w:bottom w:val="nil"/>
                <w:right w:val="nil"/>
                <w:between w:val="nil"/>
              </w:pBdr>
              <w:rPr>
                <w:sz w:val="18"/>
                <w:szCs w:val="18"/>
              </w:rPr>
            </w:pPr>
          </w:p>
        </w:tc>
        <w:tc>
          <w:tcPr>
            <w:tcW w:w="5565" w:type="dxa"/>
            <w:tcBorders>
              <w:top w:val="nil"/>
              <w:left w:val="nil"/>
              <w:bottom w:val="nil"/>
              <w:right w:val="nil"/>
            </w:tcBorders>
            <w:tcMar>
              <w:top w:w="28" w:type="dxa"/>
              <w:left w:w="28" w:type="dxa"/>
              <w:bottom w:w="28" w:type="dxa"/>
              <w:right w:w="28" w:type="dxa"/>
            </w:tcMar>
          </w:tcPr>
          <w:p w14:paraId="40383A85" w14:textId="77777777" w:rsidR="00223DEA" w:rsidRDefault="00223DEA">
            <w:pPr>
              <w:widowControl w:val="0"/>
              <w:pBdr>
                <w:top w:val="nil"/>
                <w:left w:val="nil"/>
                <w:bottom w:val="nil"/>
                <w:right w:val="nil"/>
                <w:between w:val="nil"/>
              </w:pBdr>
              <w:rPr>
                <w:sz w:val="18"/>
                <w:szCs w:val="18"/>
              </w:rPr>
            </w:pPr>
          </w:p>
        </w:tc>
      </w:tr>
      <w:tr w:rsidR="00223DEA" w14:paraId="420B89F1" w14:textId="77777777">
        <w:tc>
          <w:tcPr>
            <w:tcW w:w="2295" w:type="dxa"/>
            <w:tcBorders>
              <w:top w:val="nil"/>
              <w:left w:val="nil"/>
              <w:bottom w:val="nil"/>
              <w:right w:val="nil"/>
            </w:tcBorders>
            <w:tcMar>
              <w:top w:w="28" w:type="dxa"/>
              <w:left w:w="28" w:type="dxa"/>
              <w:bottom w:w="28" w:type="dxa"/>
              <w:right w:w="28" w:type="dxa"/>
            </w:tcMar>
          </w:tcPr>
          <w:p w14:paraId="09B1360D" w14:textId="77777777" w:rsidR="00223DEA" w:rsidRDefault="00FD32DD">
            <w:pPr>
              <w:widowControl w:val="0"/>
              <w:pBdr>
                <w:top w:val="nil"/>
                <w:left w:val="nil"/>
                <w:bottom w:val="nil"/>
                <w:right w:val="nil"/>
                <w:between w:val="nil"/>
              </w:pBdr>
              <w:ind w:left="720" w:hanging="540"/>
              <w:rPr>
                <w:sz w:val="18"/>
                <w:szCs w:val="18"/>
              </w:rPr>
            </w:pPr>
            <w:r>
              <w:rPr>
                <w:sz w:val="18"/>
                <w:szCs w:val="18"/>
              </w:rPr>
              <w:t>Dungeness crab</w:t>
            </w:r>
          </w:p>
          <w:p w14:paraId="6E734000" w14:textId="77777777" w:rsidR="00223DEA" w:rsidRDefault="00FD32DD">
            <w:pPr>
              <w:widowControl w:val="0"/>
              <w:pBdr>
                <w:top w:val="nil"/>
                <w:left w:val="nil"/>
                <w:bottom w:val="nil"/>
                <w:right w:val="nil"/>
                <w:between w:val="nil"/>
              </w:pBdr>
              <w:ind w:left="720" w:hanging="540"/>
              <w:rPr>
                <w:sz w:val="18"/>
                <w:szCs w:val="18"/>
              </w:rPr>
            </w:pPr>
            <w:r>
              <w:rPr>
                <w:sz w:val="18"/>
                <w:szCs w:val="18"/>
              </w:rPr>
              <w:t>(</w:t>
            </w:r>
            <w:proofErr w:type="spellStart"/>
            <w:r>
              <w:rPr>
                <w:i/>
                <w:sz w:val="18"/>
                <w:szCs w:val="18"/>
              </w:rPr>
              <w:t>Metacarcinus</w:t>
            </w:r>
            <w:proofErr w:type="spellEnd"/>
            <w:r>
              <w:rPr>
                <w:i/>
                <w:sz w:val="18"/>
                <w:szCs w:val="18"/>
              </w:rPr>
              <w:t xml:space="preserve"> magister</w:t>
            </w:r>
            <w:r>
              <w:rPr>
                <w:sz w:val="18"/>
                <w:szCs w:val="18"/>
              </w:rPr>
              <w:t>)</w:t>
            </w:r>
          </w:p>
        </w:tc>
        <w:tc>
          <w:tcPr>
            <w:tcW w:w="2055" w:type="dxa"/>
            <w:tcBorders>
              <w:top w:val="nil"/>
              <w:left w:val="nil"/>
              <w:bottom w:val="nil"/>
              <w:right w:val="nil"/>
            </w:tcBorders>
            <w:tcMar>
              <w:top w:w="28" w:type="dxa"/>
              <w:left w:w="28" w:type="dxa"/>
              <w:bottom w:w="28" w:type="dxa"/>
              <w:right w:w="28" w:type="dxa"/>
            </w:tcMar>
          </w:tcPr>
          <w:p w14:paraId="566B3171" w14:textId="77777777" w:rsidR="00223DEA" w:rsidRDefault="00FD32DD">
            <w:pPr>
              <w:widowControl w:val="0"/>
              <w:pBdr>
                <w:top w:val="nil"/>
                <w:left w:val="nil"/>
                <w:bottom w:val="nil"/>
                <w:right w:val="nil"/>
                <w:between w:val="nil"/>
              </w:pBdr>
              <w:rPr>
                <w:sz w:val="18"/>
                <w:szCs w:val="18"/>
              </w:rPr>
            </w:pPr>
            <w:r>
              <w:rPr>
                <w:sz w:val="18"/>
                <w:szCs w:val="18"/>
              </w:rPr>
              <w:t>1582</w:t>
            </w:r>
          </w:p>
          <w:p w14:paraId="69549630" w14:textId="77777777" w:rsidR="00223DEA" w:rsidRDefault="00FD32DD">
            <w:pPr>
              <w:widowControl w:val="0"/>
              <w:pBdr>
                <w:top w:val="nil"/>
                <w:left w:val="nil"/>
                <w:bottom w:val="nil"/>
                <w:right w:val="nil"/>
                <w:between w:val="nil"/>
              </w:pBdr>
              <w:rPr>
                <w:sz w:val="18"/>
                <w:szCs w:val="18"/>
              </w:rPr>
            </w:pPr>
            <w:r>
              <w:rPr>
                <w:sz w:val="18"/>
                <w:szCs w:val="18"/>
              </w:rPr>
              <w:t>(all wild)</w:t>
            </w:r>
          </w:p>
        </w:tc>
        <w:tc>
          <w:tcPr>
            <w:tcW w:w="5565" w:type="dxa"/>
            <w:tcBorders>
              <w:top w:val="nil"/>
              <w:left w:val="nil"/>
              <w:bottom w:val="nil"/>
              <w:right w:val="nil"/>
            </w:tcBorders>
            <w:tcMar>
              <w:top w:w="28" w:type="dxa"/>
              <w:left w:w="28" w:type="dxa"/>
              <w:bottom w:w="28" w:type="dxa"/>
              <w:right w:w="28" w:type="dxa"/>
            </w:tcMar>
          </w:tcPr>
          <w:p w14:paraId="6D129CFB" w14:textId="77777777" w:rsidR="00223DEA" w:rsidRDefault="00FD32DD">
            <w:pPr>
              <w:widowControl w:val="0"/>
              <w:pBdr>
                <w:top w:val="nil"/>
                <w:left w:val="nil"/>
                <w:bottom w:val="nil"/>
                <w:right w:val="nil"/>
                <w:between w:val="nil"/>
              </w:pBdr>
              <w:rPr>
                <w:sz w:val="18"/>
                <w:szCs w:val="18"/>
              </w:rPr>
            </w:pPr>
            <w:r>
              <w:rPr>
                <w:sz w:val="18"/>
                <w:szCs w:val="18"/>
              </w:rPr>
              <w:t>Commercial (99%): Dec 1 - Jul 15 (north), Nov 15 - Jun 30 (central)</w:t>
            </w:r>
          </w:p>
          <w:p w14:paraId="7E1D3873" w14:textId="77777777" w:rsidR="00223DEA" w:rsidRDefault="00FD32DD">
            <w:pPr>
              <w:widowControl w:val="0"/>
              <w:pBdr>
                <w:top w:val="nil"/>
                <w:left w:val="nil"/>
                <w:bottom w:val="nil"/>
                <w:right w:val="nil"/>
                <w:between w:val="nil"/>
              </w:pBdr>
              <w:rPr>
                <w:sz w:val="18"/>
                <w:szCs w:val="18"/>
              </w:rPr>
            </w:pPr>
            <w:r>
              <w:rPr>
                <w:sz w:val="18"/>
                <w:szCs w:val="18"/>
              </w:rPr>
              <w:t>Recreational (1%): Nov 2 - Jul 30 (north), Nov 2 - Jun 30 (central)</w:t>
            </w:r>
          </w:p>
        </w:tc>
      </w:tr>
      <w:tr w:rsidR="00223DEA" w14:paraId="38EE0274" w14:textId="77777777">
        <w:tc>
          <w:tcPr>
            <w:tcW w:w="2295" w:type="dxa"/>
            <w:tcBorders>
              <w:top w:val="nil"/>
              <w:left w:val="nil"/>
              <w:bottom w:val="nil"/>
              <w:right w:val="nil"/>
            </w:tcBorders>
            <w:tcMar>
              <w:top w:w="28" w:type="dxa"/>
              <w:left w:w="28" w:type="dxa"/>
              <w:bottom w:w="28" w:type="dxa"/>
              <w:right w:w="28" w:type="dxa"/>
            </w:tcMar>
          </w:tcPr>
          <w:p w14:paraId="4FB7A742" w14:textId="77777777" w:rsidR="00223DEA" w:rsidRDefault="00FD32DD">
            <w:pPr>
              <w:widowControl w:val="0"/>
              <w:pBdr>
                <w:top w:val="nil"/>
                <w:left w:val="nil"/>
                <w:bottom w:val="nil"/>
                <w:right w:val="nil"/>
                <w:between w:val="nil"/>
              </w:pBdr>
              <w:ind w:left="720" w:hanging="540"/>
              <w:rPr>
                <w:sz w:val="18"/>
                <w:szCs w:val="18"/>
                <w:vertAlign w:val="superscript"/>
              </w:rPr>
            </w:pPr>
            <w:r>
              <w:rPr>
                <w:sz w:val="18"/>
                <w:szCs w:val="18"/>
              </w:rPr>
              <w:t>Rock crab</w:t>
            </w:r>
            <w:r>
              <w:rPr>
                <w:sz w:val="18"/>
                <w:szCs w:val="18"/>
                <w:vertAlign w:val="superscript"/>
              </w:rPr>
              <w:t>2</w:t>
            </w:r>
          </w:p>
          <w:p w14:paraId="53987E78" w14:textId="77777777" w:rsidR="00223DEA" w:rsidRDefault="00FD32DD">
            <w:pPr>
              <w:widowControl w:val="0"/>
              <w:pBdr>
                <w:top w:val="nil"/>
                <w:left w:val="nil"/>
                <w:bottom w:val="nil"/>
                <w:right w:val="nil"/>
                <w:between w:val="nil"/>
              </w:pBdr>
              <w:ind w:left="720" w:hanging="540"/>
              <w:rPr>
                <w:sz w:val="18"/>
                <w:szCs w:val="18"/>
              </w:rPr>
            </w:pPr>
            <w:r>
              <w:rPr>
                <w:sz w:val="18"/>
                <w:szCs w:val="18"/>
              </w:rPr>
              <w:t>(</w:t>
            </w:r>
            <w:r>
              <w:rPr>
                <w:i/>
                <w:sz w:val="18"/>
                <w:szCs w:val="18"/>
              </w:rPr>
              <w:t>Cancer</w:t>
            </w:r>
            <w:r>
              <w:rPr>
                <w:sz w:val="18"/>
                <w:szCs w:val="18"/>
              </w:rPr>
              <w:t xml:space="preserve"> spp.)</w:t>
            </w:r>
          </w:p>
        </w:tc>
        <w:tc>
          <w:tcPr>
            <w:tcW w:w="2055" w:type="dxa"/>
            <w:tcBorders>
              <w:top w:val="nil"/>
              <w:left w:val="nil"/>
              <w:bottom w:val="nil"/>
              <w:right w:val="nil"/>
            </w:tcBorders>
            <w:tcMar>
              <w:top w:w="28" w:type="dxa"/>
              <w:left w:w="28" w:type="dxa"/>
              <w:bottom w:w="28" w:type="dxa"/>
              <w:right w:w="28" w:type="dxa"/>
            </w:tcMar>
          </w:tcPr>
          <w:p w14:paraId="1C38A63A" w14:textId="77777777" w:rsidR="00223DEA" w:rsidRDefault="00FD32DD">
            <w:pPr>
              <w:widowControl w:val="0"/>
              <w:pBdr>
                <w:top w:val="nil"/>
                <w:left w:val="nil"/>
                <w:bottom w:val="nil"/>
                <w:right w:val="nil"/>
                <w:between w:val="nil"/>
              </w:pBdr>
              <w:rPr>
                <w:sz w:val="18"/>
                <w:szCs w:val="18"/>
              </w:rPr>
            </w:pPr>
            <w:r>
              <w:rPr>
                <w:sz w:val="18"/>
                <w:szCs w:val="18"/>
              </w:rPr>
              <w:t>861</w:t>
            </w:r>
          </w:p>
          <w:p w14:paraId="444DB060" w14:textId="77777777" w:rsidR="00223DEA" w:rsidRDefault="00FD32DD">
            <w:pPr>
              <w:widowControl w:val="0"/>
              <w:pBdr>
                <w:top w:val="nil"/>
                <w:left w:val="nil"/>
                <w:bottom w:val="nil"/>
                <w:right w:val="nil"/>
                <w:between w:val="nil"/>
              </w:pBdr>
              <w:rPr>
                <w:sz w:val="18"/>
                <w:szCs w:val="18"/>
              </w:rPr>
            </w:pPr>
            <w:r>
              <w:rPr>
                <w:sz w:val="18"/>
                <w:szCs w:val="18"/>
              </w:rPr>
              <w:t>(all wild)</w:t>
            </w:r>
          </w:p>
        </w:tc>
        <w:tc>
          <w:tcPr>
            <w:tcW w:w="5565" w:type="dxa"/>
            <w:tcBorders>
              <w:top w:val="nil"/>
              <w:left w:val="nil"/>
              <w:bottom w:val="nil"/>
              <w:right w:val="nil"/>
            </w:tcBorders>
            <w:tcMar>
              <w:top w:w="28" w:type="dxa"/>
              <w:left w:w="28" w:type="dxa"/>
              <w:bottom w:w="28" w:type="dxa"/>
              <w:right w:w="28" w:type="dxa"/>
            </w:tcMar>
          </w:tcPr>
          <w:p w14:paraId="73741A47" w14:textId="77777777" w:rsidR="00223DEA" w:rsidRDefault="00FD32DD">
            <w:pPr>
              <w:widowControl w:val="0"/>
              <w:pBdr>
                <w:top w:val="nil"/>
                <w:left w:val="nil"/>
                <w:bottom w:val="nil"/>
                <w:right w:val="nil"/>
                <w:between w:val="nil"/>
              </w:pBdr>
              <w:rPr>
                <w:sz w:val="18"/>
                <w:szCs w:val="18"/>
              </w:rPr>
            </w:pPr>
            <w:r>
              <w:rPr>
                <w:sz w:val="18"/>
                <w:szCs w:val="18"/>
              </w:rPr>
              <w:t>Commercial: Year-round</w:t>
            </w:r>
          </w:p>
          <w:p w14:paraId="482119F7" w14:textId="77777777" w:rsidR="00223DEA" w:rsidRDefault="00FD32DD">
            <w:pPr>
              <w:widowControl w:val="0"/>
              <w:pBdr>
                <w:top w:val="nil"/>
                <w:left w:val="nil"/>
                <w:bottom w:val="nil"/>
                <w:right w:val="nil"/>
                <w:between w:val="nil"/>
              </w:pBdr>
              <w:rPr>
                <w:sz w:val="18"/>
                <w:szCs w:val="18"/>
              </w:rPr>
            </w:pPr>
            <w:r>
              <w:rPr>
                <w:sz w:val="18"/>
                <w:szCs w:val="18"/>
              </w:rPr>
              <w:t>Recreational: Year-round</w:t>
            </w:r>
          </w:p>
        </w:tc>
      </w:tr>
      <w:tr w:rsidR="00223DEA" w14:paraId="474B5515" w14:textId="77777777">
        <w:tc>
          <w:tcPr>
            <w:tcW w:w="2295" w:type="dxa"/>
            <w:tcBorders>
              <w:top w:val="nil"/>
              <w:left w:val="nil"/>
              <w:bottom w:val="nil"/>
              <w:right w:val="nil"/>
            </w:tcBorders>
            <w:tcMar>
              <w:top w:w="28" w:type="dxa"/>
              <w:left w:w="28" w:type="dxa"/>
              <w:bottom w:w="28" w:type="dxa"/>
              <w:right w:w="28" w:type="dxa"/>
            </w:tcMar>
          </w:tcPr>
          <w:p w14:paraId="1DE1014C" w14:textId="77777777" w:rsidR="00223DEA" w:rsidRDefault="00FD32DD">
            <w:pPr>
              <w:widowControl w:val="0"/>
              <w:pBdr>
                <w:top w:val="nil"/>
                <w:left w:val="nil"/>
                <w:bottom w:val="nil"/>
                <w:right w:val="nil"/>
                <w:between w:val="nil"/>
              </w:pBdr>
              <w:ind w:left="720" w:hanging="540"/>
              <w:rPr>
                <w:sz w:val="18"/>
                <w:szCs w:val="18"/>
              </w:rPr>
            </w:pPr>
            <w:r>
              <w:rPr>
                <w:sz w:val="18"/>
                <w:szCs w:val="18"/>
              </w:rPr>
              <w:t>California spiny lobster</w:t>
            </w:r>
          </w:p>
          <w:p w14:paraId="5BFB7C53" w14:textId="77777777" w:rsidR="00223DEA" w:rsidRDefault="00FD32DD">
            <w:pPr>
              <w:widowControl w:val="0"/>
              <w:pBdr>
                <w:top w:val="nil"/>
                <w:left w:val="nil"/>
                <w:bottom w:val="nil"/>
                <w:right w:val="nil"/>
                <w:between w:val="nil"/>
              </w:pBdr>
              <w:ind w:left="720" w:hanging="540"/>
              <w:rPr>
                <w:sz w:val="18"/>
                <w:szCs w:val="18"/>
              </w:rPr>
            </w:pPr>
            <w:r>
              <w:rPr>
                <w:sz w:val="18"/>
                <w:szCs w:val="18"/>
              </w:rPr>
              <w:t>(</w:t>
            </w:r>
            <w:proofErr w:type="spellStart"/>
            <w:r>
              <w:rPr>
                <w:i/>
                <w:sz w:val="18"/>
                <w:szCs w:val="18"/>
              </w:rPr>
              <w:t>Panulirus</w:t>
            </w:r>
            <w:proofErr w:type="spellEnd"/>
            <w:r>
              <w:rPr>
                <w:i/>
                <w:sz w:val="18"/>
                <w:szCs w:val="18"/>
              </w:rPr>
              <w:t xml:space="preserve"> interruptus</w:t>
            </w:r>
            <w:r>
              <w:rPr>
                <w:sz w:val="18"/>
                <w:szCs w:val="18"/>
              </w:rPr>
              <w:t>)</w:t>
            </w:r>
          </w:p>
        </w:tc>
        <w:tc>
          <w:tcPr>
            <w:tcW w:w="2055" w:type="dxa"/>
            <w:tcBorders>
              <w:top w:val="nil"/>
              <w:left w:val="nil"/>
              <w:bottom w:val="nil"/>
              <w:right w:val="nil"/>
            </w:tcBorders>
            <w:tcMar>
              <w:top w:w="28" w:type="dxa"/>
              <w:left w:w="28" w:type="dxa"/>
              <w:bottom w:w="28" w:type="dxa"/>
              <w:right w:w="28" w:type="dxa"/>
            </w:tcMar>
          </w:tcPr>
          <w:p w14:paraId="59DD7370" w14:textId="77777777" w:rsidR="00223DEA" w:rsidRDefault="00FD32DD">
            <w:pPr>
              <w:widowControl w:val="0"/>
              <w:pBdr>
                <w:top w:val="nil"/>
                <w:left w:val="nil"/>
                <w:bottom w:val="nil"/>
                <w:right w:val="nil"/>
                <w:between w:val="nil"/>
              </w:pBdr>
              <w:rPr>
                <w:sz w:val="18"/>
                <w:szCs w:val="18"/>
              </w:rPr>
            </w:pPr>
            <w:r>
              <w:rPr>
                <w:sz w:val="18"/>
                <w:szCs w:val="18"/>
              </w:rPr>
              <w:t>167</w:t>
            </w:r>
          </w:p>
          <w:p w14:paraId="1FA2701F" w14:textId="77777777" w:rsidR="00223DEA" w:rsidRDefault="00FD32DD">
            <w:pPr>
              <w:widowControl w:val="0"/>
              <w:pBdr>
                <w:top w:val="nil"/>
                <w:left w:val="nil"/>
                <w:bottom w:val="nil"/>
                <w:right w:val="nil"/>
                <w:between w:val="nil"/>
              </w:pBdr>
              <w:rPr>
                <w:sz w:val="18"/>
                <w:szCs w:val="18"/>
              </w:rPr>
            </w:pPr>
            <w:r>
              <w:rPr>
                <w:sz w:val="18"/>
                <w:szCs w:val="18"/>
              </w:rPr>
              <w:t>(all wild)</w:t>
            </w:r>
          </w:p>
        </w:tc>
        <w:tc>
          <w:tcPr>
            <w:tcW w:w="5565" w:type="dxa"/>
            <w:tcBorders>
              <w:top w:val="nil"/>
              <w:left w:val="nil"/>
              <w:bottom w:val="nil"/>
              <w:right w:val="nil"/>
            </w:tcBorders>
            <w:tcMar>
              <w:top w:w="28" w:type="dxa"/>
              <w:left w:w="28" w:type="dxa"/>
              <w:bottom w:w="28" w:type="dxa"/>
              <w:right w:w="28" w:type="dxa"/>
            </w:tcMar>
          </w:tcPr>
          <w:p w14:paraId="35B42656" w14:textId="77777777" w:rsidR="00223DEA" w:rsidRDefault="00FD32DD">
            <w:pPr>
              <w:widowControl w:val="0"/>
              <w:pBdr>
                <w:top w:val="nil"/>
                <w:left w:val="nil"/>
                <w:bottom w:val="nil"/>
                <w:right w:val="nil"/>
                <w:between w:val="nil"/>
              </w:pBdr>
              <w:rPr>
                <w:sz w:val="18"/>
                <w:szCs w:val="18"/>
              </w:rPr>
            </w:pPr>
            <w:r>
              <w:rPr>
                <w:sz w:val="18"/>
                <w:szCs w:val="18"/>
              </w:rPr>
              <w:t>Commercial (75%): Oct 1 - Mar 15</w:t>
            </w:r>
          </w:p>
          <w:p w14:paraId="5B2F793F" w14:textId="77777777" w:rsidR="00223DEA" w:rsidRDefault="00FD32DD">
            <w:pPr>
              <w:widowControl w:val="0"/>
              <w:pBdr>
                <w:top w:val="nil"/>
                <w:left w:val="nil"/>
                <w:bottom w:val="nil"/>
                <w:right w:val="nil"/>
                <w:between w:val="nil"/>
              </w:pBdr>
              <w:rPr>
                <w:sz w:val="18"/>
                <w:szCs w:val="18"/>
              </w:rPr>
            </w:pPr>
            <w:r>
              <w:rPr>
                <w:sz w:val="18"/>
                <w:szCs w:val="18"/>
              </w:rPr>
              <w:t>Recreational (25%): Early Oct - Mar 15</w:t>
            </w:r>
          </w:p>
        </w:tc>
      </w:tr>
      <w:tr w:rsidR="00223DEA" w14:paraId="40B6EFB7" w14:textId="77777777">
        <w:tc>
          <w:tcPr>
            <w:tcW w:w="2295" w:type="dxa"/>
            <w:tcBorders>
              <w:top w:val="nil"/>
              <w:left w:val="nil"/>
              <w:bottom w:val="nil"/>
              <w:right w:val="nil"/>
            </w:tcBorders>
            <w:tcMar>
              <w:top w:w="28" w:type="dxa"/>
              <w:left w:w="28" w:type="dxa"/>
              <w:bottom w:w="28" w:type="dxa"/>
              <w:right w:w="28" w:type="dxa"/>
            </w:tcMar>
          </w:tcPr>
          <w:p w14:paraId="300BCF63" w14:textId="77777777" w:rsidR="00223DEA" w:rsidRDefault="00FD32DD">
            <w:pPr>
              <w:widowControl w:val="0"/>
              <w:pBdr>
                <w:top w:val="nil"/>
                <w:left w:val="nil"/>
                <w:bottom w:val="nil"/>
                <w:right w:val="nil"/>
                <w:between w:val="nil"/>
              </w:pBdr>
              <w:rPr>
                <w:sz w:val="18"/>
                <w:szCs w:val="18"/>
              </w:rPr>
            </w:pPr>
            <w:r>
              <w:rPr>
                <w:i/>
                <w:sz w:val="18"/>
                <w:szCs w:val="18"/>
              </w:rPr>
              <w:t>Bivalves</w:t>
            </w:r>
          </w:p>
        </w:tc>
        <w:tc>
          <w:tcPr>
            <w:tcW w:w="2055" w:type="dxa"/>
            <w:tcBorders>
              <w:top w:val="nil"/>
              <w:left w:val="nil"/>
              <w:bottom w:val="nil"/>
              <w:right w:val="nil"/>
            </w:tcBorders>
            <w:tcMar>
              <w:top w:w="28" w:type="dxa"/>
              <w:left w:w="28" w:type="dxa"/>
              <w:bottom w:w="28" w:type="dxa"/>
              <w:right w:w="28" w:type="dxa"/>
            </w:tcMar>
          </w:tcPr>
          <w:p w14:paraId="501FCAC0" w14:textId="77777777" w:rsidR="00223DEA" w:rsidRDefault="00223DEA">
            <w:pPr>
              <w:widowControl w:val="0"/>
              <w:pBdr>
                <w:top w:val="nil"/>
                <w:left w:val="nil"/>
                <w:bottom w:val="nil"/>
                <w:right w:val="nil"/>
                <w:between w:val="nil"/>
              </w:pBdr>
              <w:rPr>
                <w:sz w:val="18"/>
                <w:szCs w:val="18"/>
              </w:rPr>
            </w:pPr>
          </w:p>
        </w:tc>
        <w:tc>
          <w:tcPr>
            <w:tcW w:w="5565" w:type="dxa"/>
            <w:tcBorders>
              <w:top w:val="nil"/>
              <w:left w:val="nil"/>
              <w:bottom w:val="nil"/>
              <w:right w:val="nil"/>
            </w:tcBorders>
            <w:tcMar>
              <w:top w:w="28" w:type="dxa"/>
              <w:left w:w="28" w:type="dxa"/>
              <w:bottom w:w="28" w:type="dxa"/>
              <w:right w:w="28" w:type="dxa"/>
            </w:tcMar>
          </w:tcPr>
          <w:p w14:paraId="6EB21405" w14:textId="77777777" w:rsidR="00223DEA" w:rsidRDefault="00223DEA">
            <w:pPr>
              <w:widowControl w:val="0"/>
              <w:pBdr>
                <w:top w:val="nil"/>
                <w:left w:val="nil"/>
                <w:bottom w:val="nil"/>
                <w:right w:val="nil"/>
                <w:between w:val="nil"/>
              </w:pBdr>
              <w:rPr>
                <w:sz w:val="18"/>
                <w:szCs w:val="18"/>
              </w:rPr>
            </w:pPr>
          </w:p>
        </w:tc>
      </w:tr>
      <w:tr w:rsidR="00223DEA" w14:paraId="789812DF" w14:textId="77777777">
        <w:tc>
          <w:tcPr>
            <w:tcW w:w="2295" w:type="dxa"/>
            <w:tcBorders>
              <w:top w:val="nil"/>
              <w:left w:val="nil"/>
              <w:bottom w:val="nil"/>
              <w:right w:val="nil"/>
            </w:tcBorders>
            <w:tcMar>
              <w:top w:w="28" w:type="dxa"/>
              <w:left w:w="28" w:type="dxa"/>
              <w:bottom w:w="28" w:type="dxa"/>
              <w:right w:w="28" w:type="dxa"/>
            </w:tcMar>
          </w:tcPr>
          <w:p w14:paraId="45170889" w14:textId="77777777" w:rsidR="00223DEA" w:rsidRDefault="00FD32DD">
            <w:pPr>
              <w:widowControl w:val="0"/>
              <w:pBdr>
                <w:top w:val="nil"/>
                <w:left w:val="nil"/>
                <w:bottom w:val="nil"/>
                <w:right w:val="nil"/>
                <w:between w:val="nil"/>
              </w:pBdr>
              <w:ind w:left="180"/>
              <w:rPr>
                <w:sz w:val="18"/>
                <w:szCs w:val="18"/>
              </w:rPr>
            </w:pPr>
            <w:r>
              <w:rPr>
                <w:sz w:val="18"/>
                <w:szCs w:val="18"/>
              </w:rPr>
              <w:t>Razor clam</w:t>
            </w:r>
          </w:p>
          <w:p w14:paraId="1FAF4D6F" w14:textId="77777777" w:rsidR="00223DEA" w:rsidRDefault="00FD32DD">
            <w:pPr>
              <w:widowControl w:val="0"/>
              <w:pBdr>
                <w:top w:val="nil"/>
                <w:left w:val="nil"/>
                <w:bottom w:val="nil"/>
                <w:right w:val="nil"/>
                <w:between w:val="nil"/>
              </w:pBdr>
              <w:ind w:left="180"/>
              <w:rPr>
                <w:sz w:val="18"/>
                <w:szCs w:val="18"/>
              </w:rPr>
            </w:pPr>
            <w:r>
              <w:rPr>
                <w:sz w:val="18"/>
                <w:szCs w:val="18"/>
              </w:rPr>
              <w:t>(</w:t>
            </w:r>
            <w:r>
              <w:rPr>
                <w:i/>
                <w:sz w:val="18"/>
                <w:szCs w:val="18"/>
              </w:rPr>
              <w:t xml:space="preserve">Siliqua </w:t>
            </w:r>
            <w:proofErr w:type="spellStart"/>
            <w:r>
              <w:rPr>
                <w:i/>
                <w:sz w:val="18"/>
                <w:szCs w:val="18"/>
              </w:rPr>
              <w:t>patula</w:t>
            </w:r>
            <w:proofErr w:type="spellEnd"/>
            <w:r>
              <w:rPr>
                <w:sz w:val="18"/>
                <w:szCs w:val="18"/>
              </w:rPr>
              <w:t>)</w:t>
            </w:r>
          </w:p>
        </w:tc>
        <w:tc>
          <w:tcPr>
            <w:tcW w:w="2055" w:type="dxa"/>
            <w:tcBorders>
              <w:top w:val="nil"/>
              <w:left w:val="nil"/>
              <w:bottom w:val="nil"/>
              <w:right w:val="nil"/>
            </w:tcBorders>
            <w:tcMar>
              <w:top w:w="28" w:type="dxa"/>
              <w:left w:w="28" w:type="dxa"/>
              <w:bottom w:w="28" w:type="dxa"/>
              <w:right w:w="28" w:type="dxa"/>
            </w:tcMar>
          </w:tcPr>
          <w:p w14:paraId="233A50C0" w14:textId="77777777" w:rsidR="00223DEA" w:rsidRDefault="00FD32DD">
            <w:pPr>
              <w:widowControl w:val="0"/>
              <w:pBdr>
                <w:top w:val="nil"/>
                <w:left w:val="nil"/>
                <w:bottom w:val="nil"/>
                <w:right w:val="nil"/>
                <w:between w:val="nil"/>
              </w:pBdr>
              <w:rPr>
                <w:sz w:val="18"/>
                <w:szCs w:val="18"/>
              </w:rPr>
            </w:pPr>
            <w:r>
              <w:rPr>
                <w:sz w:val="18"/>
                <w:szCs w:val="18"/>
              </w:rPr>
              <w:t>567</w:t>
            </w:r>
          </w:p>
          <w:p w14:paraId="0F389CC9" w14:textId="77777777" w:rsidR="00223DEA" w:rsidRDefault="00FD32DD">
            <w:pPr>
              <w:widowControl w:val="0"/>
              <w:pBdr>
                <w:top w:val="nil"/>
                <w:left w:val="nil"/>
                <w:bottom w:val="nil"/>
                <w:right w:val="nil"/>
                <w:between w:val="nil"/>
              </w:pBdr>
              <w:rPr>
                <w:sz w:val="18"/>
                <w:szCs w:val="18"/>
              </w:rPr>
            </w:pPr>
            <w:r>
              <w:rPr>
                <w:sz w:val="18"/>
                <w:szCs w:val="18"/>
              </w:rPr>
              <w:t>(all wild)</w:t>
            </w:r>
          </w:p>
        </w:tc>
        <w:tc>
          <w:tcPr>
            <w:tcW w:w="5565" w:type="dxa"/>
            <w:tcBorders>
              <w:top w:val="nil"/>
              <w:left w:val="nil"/>
              <w:bottom w:val="nil"/>
              <w:right w:val="nil"/>
            </w:tcBorders>
            <w:tcMar>
              <w:top w:w="28" w:type="dxa"/>
              <w:left w:w="28" w:type="dxa"/>
              <w:bottom w:w="28" w:type="dxa"/>
              <w:right w:w="28" w:type="dxa"/>
            </w:tcMar>
          </w:tcPr>
          <w:p w14:paraId="09E385FE" w14:textId="77777777" w:rsidR="00223DEA" w:rsidRDefault="00FD32DD">
            <w:pPr>
              <w:widowControl w:val="0"/>
              <w:pBdr>
                <w:top w:val="nil"/>
                <w:left w:val="nil"/>
                <w:bottom w:val="nil"/>
                <w:right w:val="nil"/>
                <w:between w:val="nil"/>
              </w:pBdr>
              <w:rPr>
                <w:sz w:val="18"/>
                <w:szCs w:val="18"/>
              </w:rPr>
            </w:pPr>
            <w:r>
              <w:rPr>
                <w:sz w:val="18"/>
                <w:szCs w:val="18"/>
              </w:rPr>
              <w:t>Recreational: Year-round</w:t>
            </w:r>
            <w:r>
              <w:rPr>
                <w:sz w:val="18"/>
                <w:szCs w:val="18"/>
              </w:rPr>
              <w:br/>
              <w:t>(with occasional even/odd year closures)</w:t>
            </w:r>
          </w:p>
        </w:tc>
      </w:tr>
      <w:tr w:rsidR="00223DEA" w14:paraId="502F72B5" w14:textId="77777777">
        <w:tc>
          <w:tcPr>
            <w:tcW w:w="2295" w:type="dxa"/>
            <w:tcBorders>
              <w:top w:val="nil"/>
              <w:left w:val="nil"/>
              <w:bottom w:val="nil"/>
              <w:right w:val="nil"/>
            </w:tcBorders>
            <w:tcMar>
              <w:top w:w="28" w:type="dxa"/>
              <w:left w:w="28" w:type="dxa"/>
              <w:bottom w:w="28" w:type="dxa"/>
              <w:right w:w="28" w:type="dxa"/>
            </w:tcMar>
          </w:tcPr>
          <w:p w14:paraId="7D18FEA7" w14:textId="77777777" w:rsidR="00223DEA" w:rsidRDefault="00FD32DD">
            <w:pPr>
              <w:widowControl w:val="0"/>
              <w:pBdr>
                <w:top w:val="nil"/>
                <w:left w:val="nil"/>
                <w:bottom w:val="nil"/>
                <w:right w:val="nil"/>
                <w:between w:val="nil"/>
              </w:pBdr>
              <w:ind w:left="180"/>
              <w:rPr>
                <w:sz w:val="18"/>
                <w:szCs w:val="18"/>
              </w:rPr>
            </w:pPr>
            <w:r>
              <w:rPr>
                <w:sz w:val="18"/>
                <w:szCs w:val="18"/>
              </w:rPr>
              <w:t>California sea mussel</w:t>
            </w:r>
          </w:p>
          <w:p w14:paraId="42EE406F" w14:textId="77777777" w:rsidR="00223DEA" w:rsidRDefault="00FD32DD">
            <w:pPr>
              <w:widowControl w:val="0"/>
              <w:pBdr>
                <w:top w:val="nil"/>
                <w:left w:val="nil"/>
                <w:bottom w:val="nil"/>
                <w:right w:val="nil"/>
                <w:between w:val="nil"/>
              </w:pBdr>
              <w:ind w:left="180"/>
              <w:rPr>
                <w:sz w:val="18"/>
                <w:szCs w:val="18"/>
              </w:rPr>
            </w:pPr>
            <w:r>
              <w:rPr>
                <w:sz w:val="18"/>
                <w:szCs w:val="18"/>
              </w:rPr>
              <w:t>(</w:t>
            </w:r>
            <w:proofErr w:type="spellStart"/>
            <w:r>
              <w:rPr>
                <w:i/>
                <w:sz w:val="18"/>
                <w:szCs w:val="18"/>
              </w:rPr>
              <w:t>Mytilus</w:t>
            </w:r>
            <w:proofErr w:type="spellEnd"/>
            <w:r>
              <w:rPr>
                <w:i/>
                <w:sz w:val="18"/>
                <w:szCs w:val="18"/>
              </w:rPr>
              <w:t xml:space="preserve"> </w:t>
            </w:r>
            <w:proofErr w:type="spellStart"/>
            <w:r>
              <w:rPr>
                <w:i/>
                <w:sz w:val="18"/>
                <w:szCs w:val="18"/>
              </w:rPr>
              <w:t>californianus</w:t>
            </w:r>
            <w:proofErr w:type="spellEnd"/>
            <w:r>
              <w:rPr>
                <w:sz w:val="18"/>
                <w:szCs w:val="18"/>
              </w:rPr>
              <w:t>)</w:t>
            </w:r>
          </w:p>
        </w:tc>
        <w:tc>
          <w:tcPr>
            <w:tcW w:w="2055" w:type="dxa"/>
            <w:tcBorders>
              <w:top w:val="nil"/>
              <w:left w:val="nil"/>
              <w:bottom w:val="nil"/>
              <w:right w:val="nil"/>
            </w:tcBorders>
            <w:tcMar>
              <w:top w:w="28" w:type="dxa"/>
              <w:left w:w="28" w:type="dxa"/>
              <w:bottom w:w="28" w:type="dxa"/>
              <w:right w:w="28" w:type="dxa"/>
            </w:tcMar>
          </w:tcPr>
          <w:p w14:paraId="492AAE3A" w14:textId="77777777" w:rsidR="00223DEA" w:rsidRDefault="00FD32DD">
            <w:pPr>
              <w:widowControl w:val="0"/>
              <w:pBdr>
                <w:top w:val="nil"/>
                <w:left w:val="nil"/>
                <w:bottom w:val="nil"/>
                <w:right w:val="nil"/>
                <w:between w:val="nil"/>
              </w:pBdr>
              <w:rPr>
                <w:sz w:val="18"/>
                <w:szCs w:val="18"/>
              </w:rPr>
            </w:pPr>
            <w:r>
              <w:rPr>
                <w:sz w:val="18"/>
                <w:szCs w:val="18"/>
              </w:rPr>
              <w:t>1330</w:t>
            </w:r>
          </w:p>
          <w:p w14:paraId="056AC0FD" w14:textId="77777777" w:rsidR="00223DEA" w:rsidRDefault="00FD32DD">
            <w:pPr>
              <w:widowControl w:val="0"/>
              <w:pBdr>
                <w:top w:val="nil"/>
                <w:left w:val="nil"/>
                <w:bottom w:val="nil"/>
                <w:right w:val="nil"/>
                <w:between w:val="nil"/>
              </w:pBdr>
              <w:rPr>
                <w:sz w:val="18"/>
                <w:szCs w:val="18"/>
              </w:rPr>
            </w:pPr>
            <w:r>
              <w:rPr>
                <w:sz w:val="18"/>
                <w:szCs w:val="18"/>
              </w:rPr>
              <w:t>(566 sentinel, 764 wild)</w:t>
            </w:r>
          </w:p>
        </w:tc>
        <w:tc>
          <w:tcPr>
            <w:tcW w:w="5565" w:type="dxa"/>
            <w:tcBorders>
              <w:top w:val="nil"/>
              <w:left w:val="nil"/>
              <w:bottom w:val="nil"/>
              <w:right w:val="nil"/>
            </w:tcBorders>
            <w:tcMar>
              <w:top w:w="28" w:type="dxa"/>
              <w:left w:w="28" w:type="dxa"/>
              <w:bottom w:w="28" w:type="dxa"/>
              <w:right w:w="28" w:type="dxa"/>
            </w:tcMar>
          </w:tcPr>
          <w:p w14:paraId="6B7A5C2F" w14:textId="77777777" w:rsidR="00223DEA" w:rsidRDefault="00FD32DD">
            <w:pPr>
              <w:widowControl w:val="0"/>
              <w:pBdr>
                <w:top w:val="nil"/>
                <w:left w:val="nil"/>
                <w:bottom w:val="nil"/>
                <w:right w:val="nil"/>
                <w:between w:val="nil"/>
              </w:pBdr>
              <w:rPr>
                <w:sz w:val="18"/>
                <w:szCs w:val="18"/>
              </w:rPr>
            </w:pPr>
            <w:r>
              <w:rPr>
                <w:sz w:val="18"/>
                <w:szCs w:val="18"/>
              </w:rPr>
              <w:t>Recreational: Year-round</w:t>
            </w:r>
            <w:r>
              <w:rPr>
                <w:sz w:val="18"/>
                <w:szCs w:val="18"/>
              </w:rPr>
              <w:br/>
              <w:t>(with frequent summer domoic acid quarantines)</w:t>
            </w:r>
          </w:p>
        </w:tc>
      </w:tr>
      <w:tr w:rsidR="00223DEA" w14:paraId="48638476" w14:textId="77777777">
        <w:tc>
          <w:tcPr>
            <w:tcW w:w="2295" w:type="dxa"/>
            <w:tcBorders>
              <w:top w:val="nil"/>
              <w:left w:val="nil"/>
              <w:bottom w:val="nil"/>
              <w:right w:val="nil"/>
            </w:tcBorders>
            <w:tcMar>
              <w:top w:w="28" w:type="dxa"/>
              <w:left w:w="28" w:type="dxa"/>
              <w:bottom w:w="28" w:type="dxa"/>
              <w:right w:w="28" w:type="dxa"/>
            </w:tcMar>
          </w:tcPr>
          <w:p w14:paraId="47505881" w14:textId="77777777" w:rsidR="00223DEA" w:rsidRDefault="00FD32DD">
            <w:pPr>
              <w:widowControl w:val="0"/>
              <w:pBdr>
                <w:top w:val="nil"/>
                <w:left w:val="nil"/>
                <w:bottom w:val="nil"/>
                <w:right w:val="nil"/>
                <w:between w:val="nil"/>
              </w:pBdr>
              <w:ind w:left="180"/>
              <w:rPr>
                <w:sz w:val="18"/>
                <w:szCs w:val="18"/>
              </w:rPr>
            </w:pPr>
            <w:r>
              <w:rPr>
                <w:sz w:val="18"/>
                <w:szCs w:val="18"/>
              </w:rPr>
              <w:t>Bay mussel (a.k.a., Mediterranean mussel)</w:t>
            </w:r>
          </w:p>
          <w:p w14:paraId="70602307" w14:textId="77777777" w:rsidR="00223DEA" w:rsidRDefault="00FD32DD">
            <w:pPr>
              <w:widowControl w:val="0"/>
              <w:pBdr>
                <w:top w:val="nil"/>
                <w:left w:val="nil"/>
                <w:bottom w:val="nil"/>
                <w:right w:val="nil"/>
                <w:between w:val="nil"/>
              </w:pBdr>
              <w:ind w:left="180"/>
              <w:rPr>
                <w:sz w:val="18"/>
                <w:szCs w:val="18"/>
              </w:rPr>
            </w:pPr>
            <w:r>
              <w:rPr>
                <w:sz w:val="18"/>
                <w:szCs w:val="18"/>
              </w:rPr>
              <w:t>(</w:t>
            </w:r>
            <w:proofErr w:type="spellStart"/>
            <w:r>
              <w:rPr>
                <w:i/>
                <w:sz w:val="18"/>
                <w:szCs w:val="18"/>
              </w:rPr>
              <w:t>Mytilus</w:t>
            </w:r>
            <w:proofErr w:type="spellEnd"/>
            <w:r>
              <w:rPr>
                <w:i/>
                <w:sz w:val="18"/>
                <w:szCs w:val="18"/>
              </w:rPr>
              <w:t xml:space="preserve"> </w:t>
            </w:r>
            <w:proofErr w:type="spellStart"/>
            <w:r>
              <w:rPr>
                <w:i/>
                <w:sz w:val="18"/>
                <w:szCs w:val="18"/>
              </w:rPr>
              <w:t>galloprovincialis</w:t>
            </w:r>
            <w:proofErr w:type="spellEnd"/>
            <w:r>
              <w:rPr>
                <w:sz w:val="18"/>
                <w:szCs w:val="18"/>
              </w:rPr>
              <w:t>)</w:t>
            </w:r>
          </w:p>
        </w:tc>
        <w:tc>
          <w:tcPr>
            <w:tcW w:w="2055" w:type="dxa"/>
            <w:tcBorders>
              <w:top w:val="nil"/>
              <w:left w:val="nil"/>
              <w:bottom w:val="nil"/>
              <w:right w:val="nil"/>
            </w:tcBorders>
            <w:tcMar>
              <w:top w:w="28" w:type="dxa"/>
              <w:left w:w="28" w:type="dxa"/>
              <w:bottom w:w="28" w:type="dxa"/>
              <w:right w:w="28" w:type="dxa"/>
            </w:tcMar>
          </w:tcPr>
          <w:p w14:paraId="332CBF67" w14:textId="77777777" w:rsidR="00223DEA" w:rsidRDefault="00FD32DD">
            <w:pPr>
              <w:widowControl w:val="0"/>
              <w:pBdr>
                <w:top w:val="nil"/>
                <w:left w:val="nil"/>
                <w:bottom w:val="nil"/>
                <w:right w:val="nil"/>
                <w:between w:val="nil"/>
              </w:pBdr>
              <w:rPr>
                <w:sz w:val="18"/>
                <w:szCs w:val="18"/>
              </w:rPr>
            </w:pPr>
            <w:r>
              <w:rPr>
                <w:sz w:val="18"/>
                <w:szCs w:val="18"/>
              </w:rPr>
              <w:t>448</w:t>
            </w:r>
          </w:p>
          <w:p w14:paraId="56B78FA2" w14:textId="77777777" w:rsidR="00223DEA" w:rsidRDefault="00FD32DD">
            <w:pPr>
              <w:widowControl w:val="0"/>
              <w:pBdr>
                <w:top w:val="nil"/>
                <w:left w:val="nil"/>
                <w:bottom w:val="nil"/>
                <w:right w:val="nil"/>
                <w:between w:val="nil"/>
              </w:pBdr>
              <w:rPr>
                <w:sz w:val="18"/>
                <w:szCs w:val="18"/>
              </w:rPr>
            </w:pPr>
            <w:r>
              <w:rPr>
                <w:sz w:val="18"/>
                <w:szCs w:val="18"/>
              </w:rPr>
              <w:t>(315 cultured, 133 wild)</w:t>
            </w:r>
          </w:p>
        </w:tc>
        <w:tc>
          <w:tcPr>
            <w:tcW w:w="5565" w:type="dxa"/>
            <w:tcBorders>
              <w:top w:val="nil"/>
              <w:left w:val="nil"/>
              <w:bottom w:val="nil"/>
              <w:right w:val="nil"/>
            </w:tcBorders>
            <w:tcMar>
              <w:top w:w="28" w:type="dxa"/>
              <w:left w:w="28" w:type="dxa"/>
              <w:bottom w:w="28" w:type="dxa"/>
              <w:right w:w="28" w:type="dxa"/>
            </w:tcMar>
          </w:tcPr>
          <w:p w14:paraId="5B0E230D" w14:textId="77777777" w:rsidR="00223DEA" w:rsidRDefault="00FD32DD">
            <w:pPr>
              <w:widowControl w:val="0"/>
              <w:pBdr>
                <w:top w:val="nil"/>
                <w:left w:val="nil"/>
                <w:bottom w:val="nil"/>
                <w:right w:val="nil"/>
                <w:between w:val="nil"/>
              </w:pBdr>
              <w:rPr>
                <w:sz w:val="18"/>
                <w:szCs w:val="18"/>
              </w:rPr>
            </w:pPr>
            <w:r>
              <w:rPr>
                <w:sz w:val="18"/>
                <w:szCs w:val="18"/>
              </w:rPr>
              <w:t>Aquaculture</w:t>
            </w:r>
          </w:p>
        </w:tc>
      </w:tr>
      <w:tr w:rsidR="00223DEA" w14:paraId="7738E329" w14:textId="77777777">
        <w:tc>
          <w:tcPr>
            <w:tcW w:w="2295" w:type="dxa"/>
            <w:tcBorders>
              <w:top w:val="nil"/>
              <w:left w:val="nil"/>
              <w:bottom w:val="nil"/>
              <w:right w:val="nil"/>
            </w:tcBorders>
            <w:tcMar>
              <w:top w:w="28" w:type="dxa"/>
              <w:left w:w="28" w:type="dxa"/>
              <w:bottom w:w="28" w:type="dxa"/>
              <w:right w:w="28" w:type="dxa"/>
            </w:tcMar>
          </w:tcPr>
          <w:p w14:paraId="2CDD7B6F" w14:textId="77777777" w:rsidR="00223DEA" w:rsidRDefault="00FD32DD">
            <w:pPr>
              <w:widowControl w:val="0"/>
              <w:pBdr>
                <w:top w:val="nil"/>
                <w:left w:val="nil"/>
                <w:bottom w:val="nil"/>
                <w:right w:val="nil"/>
                <w:between w:val="nil"/>
              </w:pBdr>
              <w:ind w:left="180"/>
              <w:rPr>
                <w:sz w:val="18"/>
                <w:szCs w:val="18"/>
              </w:rPr>
            </w:pPr>
            <w:r>
              <w:rPr>
                <w:sz w:val="18"/>
                <w:szCs w:val="18"/>
              </w:rPr>
              <w:t>Pacific oyster</w:t>
            </w:r>
          </w:p>
          <w:p w14:paraId="47D51FA0" w14:textId="77777777" w:rsidR="00223DEA" w:rsidRDefault="00FD32DD">
            <w:pPr>
              <w:widowControl w:val="0"/>
              <w:pBdr>
                <w:top w:val="nil"/>
                <w:left w:val="nil"/>
                <w:bottom w:val="nil"/>
                <w:right w:val="nil"/>
                <w:between w:val="nil"/>
              </w:pBdr>
              <w:ind w:left="180"/>
              <w:rPr>
                <w:sz w:val="18"/>
                <w:szCs w:val="18"/>
              </w:rPr>
            </w:pPr>
            <w:r>
              <w:rPr>
                <w:sz w:val="18"/>
                <w:szCs w:val="18"/>
              </w:rPr>
              <w:t>(</w:t>
            </w:r>
            <w:proofErr w:type="spellStart"/>
            <w:r>
              <w:rPr>
                <w:i/>
                <w:sz w:val="18"/>
                <w:szCs w:val="18"/>
              </w:rPr>
              <w:t>Crassostrea</w:t>
            </w:r>
            <w:proofErr w:type="spellEnd"/>
            <w:r>
              <w:rPr>
                <w:i/>
                <w:sz w:val="18"/>
                <w:szCs w:val="18"/>
              </w:rPr>
              <w:t xml:space="preserve"> </w:t>
            </w:r>
            <w:proofErr w:type="spellStart"/>
            <w:r>
              <w:rPr>
                <w:i/>
                <w:sz w:val="18"/>
                <w:szCs w:val="18"/>
              </w:rPr>
              <w:t>gigas</w:t>
            </w:r>
            <w:proofErr w:type="spellEnd"/>
            <w:r>
              <w:rPr>
                <w:sz w:val="18"/>
                <w:szCs w:val="18"/>
              </w:rPr>
              <w:t>)</w:t>
            </w:r>
          </w:p>
        </w:tc>
        <w:tc>
          <w:tcPr>
            <w:tcW w:w="2055" w:type="dxa"/>
            <w:tcBorders>
              <w:top w:val="nil"/>
              <w:left w:val="nil"/>
              <w:bottom w:val="nil"/>
              <w:right w:val="nil"/>
            </w:tcBorders>
            <w:tcMar>
              <w:top w:w="28" w:type="dxa"/>
              <w:left w:w="28" w:type="dxa"/>
              <w:bottom w:w="28" w:type="dxa"/>
              <w:right w:w="28" w:type="dxa"/>
            </w:tcMar>
          </w:tcPr>
          <w:p w14:paraId="562B0FD8" w14:textId="77777777" w:rsidR="00223DEA" w:rsidRDefault="00FD32DD">
            <w:pPr>
              <w:widowControl w:val="0"/>
              <w:pBdr>
                <w:top w:val="nil"/>
                <w:left w:val="nil"/>
                <w:bottom w:val="nil"/>
                <w:right w:val="nil"/>
                <w:between w:val="nil"/>
              </w:pBdr>
              <w:rPr>
                <w:sz w:val="18"/>
                <w:szCs w:val="18"/>
              </w:rPr>
            </w:pPr>
            <w:r>
              <w:rPr>
                <w:sz w:val="18"/>
                <w:szCs w:val="18"/>
              </w:rPr>
              <w:t>668</w:t>
            </w:r>
          </w:p>
          <w:p w14:paraId="4D0BBFB0" w14:textId="77777777" w:rsidR="00223DEA" w:rsidRDefault="00FD32DD">
            <w:pPr>
              <w:widowControl w:val="0"/>
              <w:pBdr>
                <w:top w:val="nil"/>
                <w:left w:val="nil"/>
                <w:bottom w:val="nil"/>
                <w:right w:val="nil"/>
                <w:between w:val="nil"/>
              </w:pBdr>
              <w:rPr>
                <w:sz w:val="18"/>
                <w:szCs w:val="18"/>
              </w:rPr>
            </w:pPr>
            <w:r>
              <w:rPr>
                <w:sz w:val="18"/>
                <w:szCs w:val="18"/>
              </w:rPr>
              <w:t>(all cultured)</w:t>
            </w:r>
          </w:p>
        </w:tc>
        <w:tc>
          <w:tcPr>
            <w:tcW w:w="5565" w:type="dxa"/>
            <w:tcBorders>
              <w:top w:val="nil"/>
              <w:left w:val="nil"/>
              <w:bottom w:val="nil"/>
              <w:right w:val="nil"/>
            </w:tcBorders>
            <w:tcMar>
              <w:top w:w="28" w:type="dxa"/>
              <w:left w:w="28" w:type="dxa"/>
              <w:bottom w:w="28" w:type="dxa"/>
              <w:right w:w="28" w:type="dxa"/>
            </w:tcMar>
          </w:tcPr>
          <w:p w14:paraId="56C5A431" w14:textId="77777777" w:rsidR="00223DEA" w:rsidRDefault="00FD32DD">
            <w:pPr>
              <w:widowControl w:val="0"/>
              <w:pBdr>
                <w:top w:val="nil"/>
                <w:left w:val="nil"/>
                <w:bottom w:val="nil"/>
                <w:right w:val="nil"/>
                <w:between w:val="nil"/>
              </w:pBdr>
              <w:rPr>
                <w:sz w:val="18"/>
                <w:szCs w:val="18"/>
              </w:rPr>
            </w:pPr>
            <w:r>
              <w:rPr>
                <w:sz w:val="18"/>
                <w:szCs w:val="18"/>
              </w:rPr>
              <w:t>Aquaculture</w:t>
            </w:r>
          </w:p>
        </w:tc>
      </w:tr>
    </w:tbl>
    <w:p w14:paraId="5C6F834B" w14:textId="77777777" w:rsidR="00223DEA" w:rsidRDefault="00223DEA">
      <w:pPr>
        <w:rPr>
          <w:color w:val="FF0000"/>
        </w:rPr>
      </w:pPr>
    </w:p>
    <w:p w14:paraId="3D0CC790" w14:textId="77777777" w:rsidR="00223DEA" w:rsidRDefault="00FD32DD">
      <w:pPr>
        <w:widowControl w:val="0"/>
        <w:rPr>
          <w:sz w:val="20"/>
          <w:szCs w:val="20"/>
        </w:rPr>
      </w:pPr>
      <w:r>
        <w:rPr>
          <w:sz w:val="20"/>
          <w:szCs w:val="20"/>
          <w:vertAlign w:val="superscript"/>
        </w:rPr>
        <w:t xml:space="preserve">1 </w:t>
      </w:r>
      <w:r>
        <w:rPr>
          <w:sz w:val="20"/>
          <w:szCs w:val="20"/>
        </w:rPr>
        <w:t xml:space="preserve">Percentages for Dungeness crab </w:t>
      </w:r>
      <w:hyperlink r:id="rId149">
        <w:r>
          <w:rPr>
            <w:sz w:val="20"/>
            <w:szCs w:val="20"/>
          </w:rPr>
          <w:t>(CDFW, 2011)</w:t>
        </w:r>
      </w:hyperlink>
      <w:r>
        <w:rPr>
          <w:sz w:val="20"/>
          <w:szCs w:val="20"/>
        </w:rPr>
        <w:t>, rock crab (</w:t>
      </w:r>
      <w:r>
        <w:rPr>
          <w:color w:val="FF0000"/>
          <w:sz w:val="20"/>
          <w:szCs w:val="20"/>
        </w:rPr>
        <w:t>citation</w:t>
      </w:r>
      <w:r>
        <w:rPr>
          <w:sz w:val="20"/>
          <w:szCs w:val="20"/>
        </w:rPr>
        <w:t xml:space="preserve">), and spiny lobster </w:t>
      </w:r>
      <w:hyperlink r:id="rId150">
        <w:r>
          <w:rPr>
            <w:sz w:val="20"/>
            <w:szCs w:val="20"/>
          </w:rPr>
          <w:t>(CDFW, 2017c)</w:t>
        </w:r>
      </w:hyperlink>
      <w:r>
        <w:rPr>
          <w:sz w:val="20"/>
          <w:szCs w:val="20"/>
        </w:rPr>
        <w:t xml:space="preserve"> indicate the percent of total landings derived from commercial and recreational fisheries. </w:t>
      </w:r>
    </w:p>
    <w:p w14:paraId="2E50A7B2" w14:textId="77777777" w:rsidR="00223DEA" w:rsidRDefault="00FD32DD">
      <w:pPr>
        <w:widowControl w:val="0"/>
        <w:rPr>
          <w:color w:val="FF0000"/>
        </w:rPr>
      </w:pPr>
      <w:r>
        <w:rPr>
          <w:sz w:val="20"/>
          <w:szCs w:val="20"/>
          <w:vertAlign w:val="superscript"/>
        </w:rPr>
        <w:t>2</w:t>
      </w:r>
      <w:r>
        <w:rPr>
          <w:sz w:val="20"/>
          <w:szCs w:val="20"/>
        </w:rPr>
        <w:t xml:space="preserve"> Includes red (</w:t>
      </w:r>
      <w:r>
        <w:rPr>
          <w:i/>
          <w:sz w:val="20"/>
          <w:szCs w:val="20"/>
        </w:rPr>
        <w:t xml:space="preserve">Cancer </w:t>
      </w:r>
      <w:proofErr w:type="spellStart"/>
      <w:r>
        <w:rPr>
          <w:i/>
          <w:sz w:val="20"/>
          <w:szCs w:val="20"/>
        </w:rPr>
        <w:t>productus</w:t>
      </w:r>
      <w:proofErr w:type="spellEnd"/>
      <w:r>
        <w:rPr>
          <w:sz w:val="20"/>
          <w:szCs w:val="20"/>
        </w:rPr>
        <w:t>), yellow (</w:t>
      </w:r>
      <w:r>
        <w:rPr>
          <w:i/>
          <w:sz w:val="20"/>
          <w:szCs w:val="20"/>
        </w:rPr>
        <w:t xml:space="preserve">Cancer </w:t>
      </w:r>
      <w:proofErr w:type="spellStart"/>
      <w:r>
        <w:rPr>
          <w:i/>
          <w:sz w:val="20"/>
          <w:szCs w:val="20"/>
        </w:rPr>
        <w:t>anthonyi</w:t>
      </w:r>
      <w:proofErr w:type="spellEnd"/>
      <w:r>
        <w:rPr>
          <w:sz w:val="20"/>
          <w:szCs w:val="20"/>
        </w:rPr>
        <w:t>), and brown (</w:t>
      </w:r>
      <w:r>
        <w:rPr>
          <w:i/>
          <w:sz w:val="20"/>
          <w:szCs w:val="20"/>
        </w:rPr>
        <w:t xml:space="preserve">Cancer </w:t>
      </w:r>
      <w:proofErr w:type="spellStart"/>
      <w:r>
        <w:rPr>
          <w:i/>
          <w:sz w:val="20"/>
          <w:szCs w:val="20"/>
        </w:rPr>
        <w:t>antennarius</w:t>
      </w:r>
      <w:proofErr w:type="spellEnd"/>
      <w:r>
        <w:rPr>
          <w:sz w:val="20"/>
          <w:szCs w:val="20"/>
        </w:rPr>
        <w:t>) rock crabs, which overlap in range but are most abundant in northern, central, and southern California, respectively.</w:t>
      </w:r>
    </w:p>
    <w:p w14:paraId="673E1CF8" w14:textId="77777777" w:rsidR="00223DEA" w:rsidRDefault="00223DEA">
      <w:pPr>
        <w:rPr>
          <w:b/>
        </w:rPr>
      </w:pPr>
    </w:p>
    <w:p w14:paraId="54EA56F8" w14:textId="77777777" w:rsidR="00223DEA" w:rsidRDefault="00FD32DD">
      <w:pPr>
        <w:rPr>
          <w:b/>
        </w:rPr>
      </w:pPr>
      <w:r>
        <w:rPr>
          <w:b/>
          <w:noProof/>
          <w:lang w:val="en-US"/>
        </w:rPr>
        <w:lastRenderedPageBreak/>
        <w:drawing>
          <wp:inline distT="114300" distB="114300" distL="114300" distR="114300" wp14:anchorId="10E8783C" wp14:editId="41595722">
            <wp:extent cx="5943600" cy="41148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1"/>
                    <a:srcRect/>
                    <a:stretch>
                      <a:fillRect/>
                    </a:stretch>
                  </pic:blipFill>
                  <pic:spPr>
                    <a:xfrm>
                      <a:off x="0" y="0"/>
                      <a:ext cx="5943600" cy="4114800"/>
                    </a:xfrm>
                    <a:prstGeom prst="rect">
                      <a:avLst/>
                    </a:prstGeom>
                    <a:ln/>
                  </pic:spPr>
                </pic:pic>
              </a:graphicData>
            </a:graphic>
          </wp:inline>
        </w:drawing>
      </w:r>
    </w:p>
    <w:p w14:paraId="3D17521E" w14:textId="77777777" w:rsidR="00223DEA" w:rsidRDefault="00FD32DD">
      <w:pPr>
        <w:rPr>
          <w:color w:val="24292E"/>
        </w:rPr>
      </w:pPr>
      <w:r>
        <w:rPr>
          <w:b/>
        </w:rPr>
        <w:t>Figure 1.</w:t>
      </w:r>
      <w:r>
        <w:t xml:space="preserve"> Distribution of (A) </w:t>
      </w:r>
      <w:r>
        <w:rPr>
          <w:i/>
        </w:rPr>
        <w:t xml:space="preserve">Pseudo-nitzschia </w:t>
      </w:r>
      <w:r>
        <w:t>(PN), (B) particulate domoic acid (</w:t>
      </w:r>
      <w:proofErr w:type="spellStart"/>
      <w:r>
        <w:t>pDA</w:t>
      </w:r>
      <w:proofErr w:type="spellEnd"/>
      <w:r>
        <w:t>), and (C) cellular domoic acid (</w:t>
      </w:r>
      <w:proofErr w:type="spellStart"/>
      <w:r>
        <w:t>cDA</w:t>
      </w:r>
      <w:proofErr w:type="spellEnd"/>
      <w:r>
        <w:t xml:space="preserve">) risk predicted by C-HARM on an example date (July 1, 2015). Panel A shows the </w:t>
      </w:r>
      <w:r>
        <w:rPr>
          <w:color w:val="24292E"/>
        </w:rPr>
        <w:t>network of q</w:t>
      </w:r>
      <w:r>
        <w:t>uantitative (8 piers; black circles) and qualitative (</w:t>
      </w:r>
      <w:r>
        <w:rPr>
          <w:color w:val="FF0000"/>
        </w:rPr>
        <w:t>40</w:t>
      </w:r>
      <w:r>
        <w:t xml:space="preserve"> locations; grey circles) </w:t>
      </w:r>
      <w:r>
        <w:rPr>
          <w:i/>
        </w:rPr>
        <w:t xml:space="preserve">Pseudo-nitzschia </w:t>
      </w:r>
      <w:r>
        <w:t xml:space="preserve">monitoring sites. Panel B shows the routine pre-season (6 ports, black circles; 2 sites per port, black x’s)  and </w:t>
      </w:r>
      <w:r>
        <w:rPr>
          <w:color w:val="24292E"/>
        </w:rPr>
        <w:t>ad-ho</w:t>
      </w:r>
      <w:r>
        <w:t>c mid-season (13 ports, grey circles</w:t>
      </w:r>
      <w:r>
        <w:rPr>
          <w:color w:val="24292E"/>
        </w:rPr>
        <w:t>) monitoring sites for domoic acid in Dungeness crabs. Panel C shows the routine monitoring sites for domoic acid in bivalves (BM=bay mussel, PO=Pacific oyster; RC=razor clam; SM=sea mussel).</w:t>
      </w:r>
    </w:p>
    <w:p w14:paraId="42B62390" w14:textId="77777777" w:rsidR="00223DEA" w:rsidRDefault="00223DEA">
      <w:pPr>
        <w:rPr>
          <w:color w:val="24292E"/>
        </w:rPr>
      </w:pPr>
    </w:p>
    <w:p w14:paraId="607F1CE8" w14:textId="77777777" w:rsidR="00223DEA" w:rsidRDefault="00FD32DD">
      <w:pPr>
        <w:rPr>
          <w:color w:val="FF0000"/>
        </w:rPr>
      </w:pPr>
      <w:r>
        <w:rPr>
          <w:color w:val="FF0000"/>
        </w:rPr>
        <w:t>To do list:</w:t>
      </w:r>
    </w:p>
    <w:p w14:paraId="0784E912" w14:textId="77777777" w:rsidR="00223DEA" w:rsidRDefault="00FD32DD">
      <w:pPr>
        <w:numPr>
          <w:ilvl w:val="0"/>
          <w:numId w:val="5"/>
        </w:numPr>
      </w:pPr>
      <w:r>
        <w:rPr>
          <w:color w:val="FF0000"/>
        </w:rPr>
        <w:t xml:space="preserve">Italicize </w:t>
      </w:r>
      <w:r>
        <w:rPr>
          <w:i/>
          <w:color w:val="FF0000"/>
        </w:rPr>
        <w:t>Pseudo-nitzschia</w:t>
      </w:r>
    </w:p>
    <w:p w14:paraId="10EE0386" w14:textId="77777777" w:rsidR="00223DEA" w:rsidRDefault="00FD32DD">
      <w:pPr>
        <w:numPr>
          <w:ilvl w:val="0"/>
          <w:numId w:val="5"/>
        </w:numPr>
      </w:pPr>
      <w:r>
        <w:rPr>
          <w:color w:val="FF0000"/>
        </w:rPr>
        <w:t>Make bivalve points stand out more prominently</w:t>
      </w:r>
    </w:p>
    <w:p w14:paraId="1609F70F" w14:textId="77777777" w:rsidR="00223DEA" w:rsidRDefault="00FD32DD">
      <w:pPr>
        <w:numPr>
          <w:ilvl w:val="0"/>
          <w:numId w:val="5"/>
        </w:numPr>
      </w:pPr>
      <w:r>
        <w:rPr>
          <w:color w:val="FF0000"/>
        </w:rPr>
        <w:t>Slightly larger legend text</w:t>
      </w:r>
    </w:p>
    <w:p w14:paraId="1757C9F3" w14:textId="77777777" w:rsidR="00223DEA" w:rsidRDefault="00FD32DD">
      <w:pPr>
        <w:numPr>
          <w:ilvl w:val="0"/>
          <w:numId w:val="5"/>
        </w:numPr>
      </w:pPr>
      <w:r>
        <w:rPr>
          <w:color w:val="FF0000"/>
        </w:rPr>
        <w:t>Reduce vertical space between legends</w:t>
      </w:r>
    </w:p>
    <w:p w14:paraId="1DEB3E67" w14:textId="77777777" w:rsidR="00223DEA" w:rsidRDefault="00FD32DD">
      <w:r>
        <w:br w:type="page"/>
      </w:r>
    </w:p>
    <w:p w14:paraId="64C5C810" w14:textId="77777777" w:rsidR="00223DEA" w:rsidRDefault="00FD32DD">
      <w:r>
        <w:rPr>
          <w:noProof/>
          <w:lang w:val="en-US"/>
        </w:rPr>
        <w:lastRenderedPageBreak/>
        <w:drawing>
          <wp:inline distT="114300" distB="114300" distL="114300" distR="114300" wp14:anchorId="1B709C2E" wp14:editId="4A24489B">
            <wp:extent cx="5943600" cy="45720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2"/>
                    <a:srcRect/>
                    <a:stretch>
                      <a:fillRect/>
                    </a:stretch>
                  </pic:blipFill>
                  <pic:spPr>
                    <a:xfrm>
                      <a:off x="0" y="0"/>
                      <a:ext cx="5943600" cy="4572000"/>
                    </a:xfrm>
                    <a:prstGeom prst="rect">
                      <a:avLst/>
                    </a:prstGeom>
                    <a:ln/>
                  </pic:spPr>
                </pic:pic>
              </a:graphicData>
            </a:graphic>
          </wp:inline>
        </w:drawing>
      </w:r>
    </w:p>
    <w:p w14:paraId="1298F511" w14:textId="77777777" w:rsidR="00223DEA" w:rsidRDefault="00FD32DD">
      <w:pPr>
        <w:rPr>
          <w:color w:val="FF0000"/>
        </w:rPr>
      </w:pPr>
      <w:r>
        <w:rPr>
          <w:b/>
        </w:rPr>
        <w:t xml:space="preserve">Figure 2. </w:t>
      </w:r>
      <w:r>
        <w:t>The geographical range of the study species (blue shading) in California and the origin of samples collected for domoic acid contamination monitoring. Dungeness crab, rock crab, and spiny lobster mainly occur within 100 fathoms (600 feet) depth; razor clam, sea mussel, and bay mussel mainly occur in intertidal areas; and Pacific oyster only occur at aquaculture farms . The sample size is printed in the top right corner of each plot.</w:t>
      </w:r>
    </w:p>
    <w:p w14:paraId="10FE4C32" w14:textId="77777777" w:rsidR="00223DEA" w:rsidRDefault="00223DEA"/>
    <w:p w14:paraId="06BDC46D" w14:textId="77777777" w:rsidR="00223DEA" w:rsidRDefault="00FD32DD">
      <w:pPr>
        <w:rPr>
          <w:color w:val="FF0000"/>
        </w:rPr>
      </w:pPr>
      <w:r>
        <w:rPr>
          <w:color w:val="FF0000"/>
        </w:rPr>
        <w:t>To do list:</w:t>
      </w:r>
    </w:p>
    <w:p w14:paraId="39254E28" w14:textId="77777777" w:rsidR="00223DEA" w:rsidRDefault="00FD32DD">
      <w:pPr>
        <w:numPr>
          <w:ilvl w:val="0"/>
          <w:numId w:val="3"/>
        </w:numPr>
      </w:pPr>
      <w:r>
        <w:rPr>
          <w:color w:val="FF0000"/>
        </w:rPr>
        <w:t>Make prettier - labels are busy and falling off page</w:t>
      </w:r>
    </w:p>
    <w:p w14:paraId="67343616" w14:textId="77777777" w:rsidR="00223DEA" w:rsidRDefault="00FD32DD">
      <w:pPr>
        <w:numPr>
          <w:ilvl w:val="0"/>
          <w:numId w:val="3"/>
        </w:numPr>
        <w:rPr>
          <w:color w:val="FF0000"/>
        </w:rPr>
      </w:pPr>
      <w:r>
        <w:rPr>
          <w:color w:val="FF0000"/>
        </w:rPr>
        <w:t>Razor clam labels - Crescent Beach, Clam Beach, Doran Beach, Dillon Beach (no monitoring)</w:t>
      </w:r>
    </w:p>
    <w:p w14:paraId="590BD6DD" w14:textId="77777777" w:rsidR="00223DEA" w:rsidRDefault="00FD32DD">
      <w:pPr>
        <w:numPr>
          <w:ilvl w:val="0"/>
          <w:numId w:val="3"/>
        </w:numPr>
        <w:rPr>
          <w:color w:val="FF0000"/>
        </w:rPr>
      </w:pPr>
      <w:r>
        <w:rPr>
          <w:color w:val="FF0000"/>
        </w:rPr>
        <w:t>Add lines and labels showing where distributions end</w:t>
      </w:r>
    </w:p>
    <w:p w14:paraId="363EB334" w14:textId="77777777" w:rsidR="00223DEA" w:rsidRDefault="00FD32DD">
      <w:pPr>
        <w:numPr>
          <w:ilvl w:val="1"/>
          <w:numId w:val="3"/>
        </w:numPr>
        <w:rPr>
          <w:color w:val="FF0000"/>
        </w:rPr>
      </w:pPr>
      <w:r>
        <w:rPr>
          <w:color w:val="FF0000"/>
        </w:rPr>
        <w:t>Dungeness crab - Point Conception</w:t>
      </w:r>
    </w:p>
    <w:p w14:paraId="1E6DA058" w14:textId="77777777" w:rsidR="00223DEA" w:rsidRDefault="00FD32DD">
      <w:pPr>
        <w:numPr>
          <w:ilvl w:val="1"/>
          <w:numId w:val="3"/>
        </w:numPr>
        <w:rPr>
          <w:color w:val="FF0000"/>
        </w:rPr>
      </w:pPr>
      <w:r>
        <w:rPr>
          <w:color w:val="FF0000"/>
        </w:rPr>
        <w:t>Spiny Lobster - Monterey Bay</w:t>
      </w:r>
    </w:p>
    <w:p w14:paraId="6EAD0A43" w14:textId="77777777" w:rsidR="00223DEA" w:rsidRDefault="00FD32DD">
      <w:pPr>
        <w:numPr>
          <w:ilvl w:val="1"/>
          <w:numId w:val="3"/>
        </w:numPr>
        <w:rPr>
          <w:color w:val="FF0000"/>
        </w:rPr>
      </w:pPr>
      <w:r>
        <w:rPr>
          <w:color w:val="FF0000"/>
        </w:rPr>
        <w:t>Razor clam - Pismo Beach</w:t>
      </w:r>
    </w:p>
    <w:p w14:paraId="7F6F9250" w14:textId="77777777" w:rsidR="00223DEA" w:rsidRDefault="00FD32DD">
      <w:pPr>
        <w:numPr>
          <w:ilvl w:val="0"/>
          <w:numId w:val="3"/>
        </w:numPr>
      </w:pPr>
      <w:r>
        <w:br w:type="page"/>
      </w:r>
    </w:p>
    <w:p w14:paraId="764D0F81" w14:textId="77777777" w:rsidR="00223DEA" w:rsidRDefault="00FD32DD">
      <w:r>
        <w:rPr>
          <w:noProof/>
          <w:lang w:val="en-US"/>
        </w:rPr>
        <w:lastRenderedPageBreak/>
        <w:drawing>
          <wp:inline distT="114300" distB="114300" distL="114300" distR="114300" wp14:anchorId="6D024F7A" wp14:editId="0CAFEE1D">
            <wp:extent cx="5943600" cy="32004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3"/>
                    <a:srcRect/>
                    <a:stretch>
                      <a:fillRect/>
                    </a:stretch>
                  </pic:blipFill>
                  <pic:spPr>
                    <a:xfrm>
                      <a:off x="0" y="0"/>
                      <a:ext cx="5943600" cy="3200400"/>
                    </a:xfrm>
                    <a:prstGeom prst="rect">
                      <a:avLst/>
                    </a:prstGeom>
                    <a:ln/>
                  </pic:spPr>
                </pic:pic>
              </a:graphicData>
            </a:graphic>
          </wp:inline>
        </w:drawing>
      </w:r>
    </w:p>
    <w:p w14:paraId="0558BF3A" w14:textId="77777777" w:rsidR="00223DEA" w:rsidRDefault="00FD32DD">
      <w:pPr>
        <w:rPr>
          <w:color w:val="FF0000"/>
        </w:rPr>
      </w:pPr>
      <w:r>
        <w:rPr>
          <w:b/>
        </w:rPr>
        <w:t xml:space="preserve">Figure 3. </w:t>
      </w:r>
      <w:r>
        <w:t>Domoic acid concentrations in samples collected by the CDPH as part of its biotoxin monitoring program. The domoic acid FDA action threshold (vertical line) is 30 ppm for Dungeness crab and 20 ppm for all other species. The sample size, percent of samples above the FDA action threshold, and maximum observed concentration are printed in the top right corner of each panel.</w:t>
      </w:r>
      <w:r>
        <w:br w:type="page"/>
      </w:r>
    </w:p>
    <w:p w14:paraId="38ACD52F" w14:textId="77777777" w:rsidR="00223DEA" w:rsidRDefault="00FD32DD">
      <w:r>
        <w:rPr>
          <w:noProof/>
          <w:lang w:val="en-US"/>
        </w:rPr>
        <w:lastRenderedPageBreak/>
        <w:drawing>
          <wp:inline distT="114300" distB="114300" distL="114300" distR="114300" wp14:anchorId="544E8C80" wp14:editId="6470ECA7">
            <wp:extent cx="5943600" cy="45720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4"/>
                    <a:srcRect/>
                    <a:stretch>
                      <a:fillRect/>
                    </a:stretch>
                  </pic:blipFill>
                  <pic:spPr>
                    <a:xfrm>
                      <a:off x="0" y="0"/>
                      <a:ext cx="5943600" cy="4572000"/>
                    </a:xfrm>
                    <a:prstGeom prst="rect">
                      <a:avLst/>
                    </a:prstGeom>
                    <a:ln/>
                  </pic:spPr>
                </pic:pic>
              </a:graphicData>
            </a:graphic>
          </wp:inline>
        </w:drawing>
      </w:r>
    </w:p>
    <w:p w14:paraId="597B3FFE" w14:textId="77777777" w:rsidR="00223DEA" w:rsidRDefault="00FD32DD">
      <w:pPr>
        <w:rPr>
          <w:color w:val="FF0000"/>
        </w:rPr>
      </w:pPr>
      <w:r>
        <w:rPr>
          <w:b/>
        </w:rPr>
        <w:t xml:space="preserve">Figure 4. </w:t>
      </w:r>
      <w:r>
        <w:t xml:space="preserve">Receiver operating characteristic (ROC) curves for logistic regression, random forest, and boosted regression tree models that estimate the probability a crab is contaminated above or below the management action threshold (&gt;30 ppm domoic acid) based on each of the previous 30 days of </w:t>
      </w:r>
      <w:proofErr w:type="spellStart"/>
      <w:r>
        <w:t>cDA</w:t>
      </w:r>
      <w:proofErr w:type="spellEnd"/>
      <w:r>
        <w:t xml:space="preserve"> risk estimated by C-HARM. The best performing model is inundated in the bottom right corner (see </w:t>
      </w:r>
      <w:r>
        <w:rPr>
          <w:b/>
        </w:rPr>
        <w:t xml:space="preserve">Table S1 </w:t>
      </w:r>
      <w:r>
        <w:t>for more details). The size of the test dataset and the performance of the best model on the test dataset is indicated in the bottom right corner.</w:t>
      </w:r>
    </w:p>
    <w:p w14:paraId="6852DDE5" w14:textId="77777777" w:rsidR="00223DEA" w:rsidRDefault="00223DEA"/>
    <w:p w14:paraId="4E17863D" w14:textId="77777777" w:rsidR="00223DEA" w:rsidRDefault="00FD32DD">
      <w:r>
        <w:rPr>
          <w:color w:val="FF0000"/>
        </w:rPr>
        <w:t>To do list:</w:t>
      </w:r>
    </w:p>
    <w:p w14:paraId="7785A926" w14:textId="77777777" w:rsidR="00223DEA" w:rsidRDefault="00FD32DD">
      <w:pPr>
        <w:numPr>
          <w:ilvl w:val="0"/>
          <w:numId w:val="2"/>
        </w:numPr>
        <w:rPr>
          <w:color w:val="FF0000"/>
        </w:rPr>
      </w:pPr>
      <w:r>
        <w:rPr>
          <w:color w:val="FF0000"/>
        </w:rPr>
        <w:t>Indicate which model performs best</w:t>
      </w:r>
    </w:p>
    <w:p w14:paraId="5DB71296" w14:textId="77777777" w:rsidR="00223DEA" w:rsidRDefault="00FD32DD">
      <w:pPr>
        <w:numPr>
          <w:ilvl w:val="0"/>
          <w:numId w:val="2"/>
        </w:numPr>
        <w:rPr>
          <w:color w:val="FF0000"/>
        </w:rPr>
      </w:pPr>
      <w:r>
        <w:rPr>
          <w:color w:val="FF0000"/>
        </w:rPr>
        <w:t xml:space="preserve">Print the performance statistics of the best performing model (its universally the RF </w:t>
      </w:r>
      <w:proofErr w:type="spellStart"/>
      <w:r>
        <w:rPr>
          <w:color w:val="FF0000"/>
        </w:rPr>
        <w:t>pDA</w:t>
      </w:r>
      <w:proofErr w:type="spellEnd"/>
      <w:r>
        <w:rPr>
          <w:color w:val="FF0000"/>
        </w:rPr>
        <w:t xml:space="preserve"> model right now)</w:t>
      </w:r>
    </w:p>
    <w:p w14:paraId="5350E107" w14:textId="77777777" w:rsidR="00223DEA" w:rsidRDefault="00223DEA">
      <w:pPr>
        <w:rPr>
          <w:color w:val="FF0000"/>
        </w:rPr>
      </w:pPr>
    </w:p>
    <w:p w14:paraId="60D5AFE5" w14:textId="77777777" w:rsidR="00223DEA" w:rsidRDefault="00223DEA">
      <w:pPr>
        <w:rPr>
          <w:b/>
        </w:rPr>
      </w:pPr>
    </w:p>
    <w:p w14:paraId="00C9C2AE" w14:textId="77777777" w:rsidR="00223DEA" w:rsidRDefault="00223DEA">
      <w:pPr>
        <w:rPr>
          <w:b/>
        </w:rPr>
      </w:pPr>
    </w:p>
    <w:p w14:paraId="573E428F" w14:textId="77777777" w:rsidR="00223DEA" w:rsidRDefault="00FD32DD">
      <w:pPr>
        <w:rPr>
          <w:b/>
        </w:rPr>
      </w:pPr>
      <w:r>
        <w:rPr>
          <w:b/>
          <w:noProof/>
          <w:lang w:val="en-US"/>
        </w:rPr>
        <w:lastRenderedPageBreak/>
        <w:drawing>
          <wp:inline distT="114300" distB="114300" distL="114300" distR="114300" wp14:anchorId="5B33C0EC" wp14:editId="6B7CFA0B">
            <wp:extent cx="4967660" cy="5738813"/>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5"/>
                    <a:srcRect/>
                    <a:stretch>
                      <a:fillRect/>
                    </a:stretch>
                  </pic:blipFill>
                  <pic:spPr>
                    <a:xfrm>
                      <a:off x="0" y="0"/>
                      <a:ext cx="4967660" cy="5738813"/>
                    </a:xfrm>
                    <a:prstGeom prst="rect">
                      <a:avLst/>
                    </a:prstGeom>
                    <a:ln/>
                  </pic:spPr>
                </pic:pic>
              </a:graphicData>
            </a:graphic>
          </wp:inline>
        </w:drawing>
      </w:r>
    </w:p>
    <w:p w14:paraId="0A8C4E62" w14:textId="77777777" w:rsidR="00223DEA" w:rsidRDefault="00FD32DD">
      <w:r>
        <w:rPr>
          <w:b/>
        </w:rPr>
        <w:t xml:space="preserve">Figure 5. </w:t>
      </w:r>
      <w:proofErr w:type="spellStart"/>
      <w:r>
        <w:t>Hovmöller</w:t>
      </w:r>
      <w:proofErr w:type="spellEnd"/>
      <w:r>
        <w:t xml:space="preserve"> diagrams showing the spatial-temporal trends in contamination events within fishing grounds along the California coast. Each cell represents the mean proportion of the population contaminated with domoic acid above the action threshold in all cells in 0.03 degree latitude bans on each day from March 5, 2014 to May 19, 2020 as predicted by the best performing model for each species. Contamination events are identified as events where more than 50% of the population is contaminated with domoic acid above the action threshold (30 ppm for Dungeness crab and 20 ppm for the remaining species). The horizontal lines indicate latitudes with routine sampling programs and the points indicate location and timing of historical sampling.</w:t>
      </w:r>
    </w:p>
    <w:p w14:paraId="43A7A9CB" w14:textId="77777777" w:rsidR="00223DEA" w:rsidRDefault="00223DEA"/>
    <w:p w14:paraId="1229A053" w14:textId="77777777" w:rsidR="00223DEA" w:rsidRDefault="00FD32DD">
      <w:pPr>
        <w:rPr>
          <w:b/>
        </w:rPr>
      </w:pPr>
      <w:r>
        <w:rPr>
          <w:b/>
          <w:noProof/>
          <w:lang w:val="en-US"/>
        </w:rPr>
        <w:lastRenderedPageBreak/>
        <w:drawing>
          <wp:inline distT="114300" distB="114300" distL="114300" distR="114300" wp14:anchorId="34916FCF" wp14:editId="4A7B1CC2">
            <wp:extent cx="5943600" cy="59436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6"/>
                    <a:srcRect/>
                    <a:stretch>
                      <a:fillRect/>
                    </a:stretch>
                  </pic:blipFill>
                  <pic:spPr>
                    <a:xfrm>
                      <a:off x="0" y="0"/>
                      <a:ext cx="5943600" cy="5943600"/>
                    </a:xfrm>
                    <a:prstGeom prst="rect">
                      <a:avLst/>
                    </a:prstGeom>
                    <a:ln/>
                  </pic:spPr>
                </pic:pic>
              </a:graphicData>
            </a:graphic>
          </wp:inline>
        </w:drawing>
      </w:r>
    </w:p>
    <w:p w14:paraId="61F83FE1" w14:textId="77777777" w:rsidR="00223DEA" w:rsidRDefault="00223DEA">
      <w:pPr>
        <w:rPr>
          <w:b/>
        </w:rPr>
      </w:pPr>
    </w:p>
    <w:p w14:paraId="0BB78FA1" w14:textId="77777777" w:rsidR="00223DEA" w:rsidRDefault="00FD32DD">
      <w:r>
        <w:rPr>
          <w:b/>
        </w:rPr>
        <w:t xml:space="preserve">Figure 6. </w:t>
      </w:r>
      <w:r>
        <w:t>Mean daily contamination risk in each species fishing grounds. Lines indicate seasons for Dungeness crab and spiny lobster. Razor clam and rock crab are open year-round.</w:t>
      </w:r>
    </w:p>
    <w:p w14:paraId="1C0DD4C1" w14:textId="77777777" w:rsidR="00223DEA" w:rsidRDefault="00223DEA">
      <w:pPr>
        <w:rPr>
          <w:b/>
        </w:rPr>
      </w:pPr>
    </w:p>
    <w:p w14:paraId="59A7AB9B" w14:textId="77777777" w:rsidR="00223DEA" w:rsidRDefault="00223DEA">
      <w:pPr>
        <w:rPr>
          <w:b/>
        </w:rPr>
      </w:pPr>
    </w:p>
    <w:p w14:paraId="106F3BB1" w14:textId="77777777" w:rsidR="00223DEA" w:rsidRDefault="00FD32DD">
      <w:pPr>
        <w:rPr>
          <w:b/>
        </w:rPr>
      </w:pPr>
      <w:r>
        <w:br w:type="page"/>
      </w:r>
    </w:p>
    <w:p w14:paraId="1651BBBC" w14:textId="77777777" w:rsidR="00223DEA" w:rsidRDefault="00223DEA">
      <w:pPr>
        <w:rPr>
          <w:b/>
        </w:rPr>
      </w:pPr>
    </w:p>
    <w:p w14:paraId="589BEB3F" w14:textId="77777777" w:rsidR="00223DEA" w:rsidRDefault="00FD32DD">
      <w:pPr>
        <w:rPr>
          <w:color w:val="FF0000"/>
        </w:rPr>
      </w:pPr>
      <w:r>
        <w:rPr>
          <w:color w:val="FF0000"/>
        </w:rPr>
        <w:t>Coming soon.</w:t>
      </w:r>
    </w:p>
    <w:p w14:paraId="709CA274" w14:textId="77777777" w:rsidR="00223DEA" w:rsidRDefault="00223DEA">
      <w:pPr>
        <w:rPr>
          <w:b/>
        </w:rPr>
      </w:pPr>
    </w:p>
    <w:p w14:paraId="441142C9" w14:textId="77777777" w:rsidR="00223DEA" w:rsidRDefault="00FD32DD">
      <w:r>
        <w:rPr>
          <w:b/>
        </w:rPr>
        <w:t>Figure 7.</w:t>
      </w:r>
      <w:r>
        <w:t xml:space="preserve"> Histograms showing the distribution in the latitudinal size (in degrees) and duration (days) of contamination events for each of the study species as derived from Figure 7. </w:t>
      </w:r>
    </w:p>
    <w:p w14:paraId="653C0297" w14:textId="77777777" w:rsidR="00223DEA" w:rsidRDefault="00FD32DD">
      <w:pPr>
        <w:pStyle w:val="Heading2"/>
      </w:pPr>
      <w:bookmarkStart w:id="27" w:name="_j4g8oadsje50" w:colFirst="0" w:colLast="0"/>
      <w:bookmarkEnd w:id="27"/>
      <w:r>
        <w:br w:type="page"/>
      </w:r>
    </w:p>
    <w:p w14:paraId="4A3C586F" w14:textId="77777777" w:rsidR="00223DEA" w:rsidRDefault="00FD32DD">
      <w:pPr>
        <w:pStyle w:val="Heading2"/>
      </w:pPr>
      <w:bookmarkStart w:id="28" w:name="_1oxuoij68g1c" w:colFirst="0" w:colLast="0"/>
      <w:bookmarkEnd w:id="28"/>
      <w:r>
        <w:lastRenderedPageBreak/>
        <w:t>Supplementary material</w:t>
      </w:r>
    </w:p>
    <w:p w14:paraId="081984A7" w14:textId="77777777" w:rsidR="00223DEA" w:rsidRDefault="00FD32DD">
      <w:r>
        <w:rPr>
          <w:b/>
        </w:rPr>
        <w:t>Table S1.</w:t>
      </w:r>
      <w:r>
        <w:t xml:space="preserve"> Performance metrics for models that estimate the probability that an individual is contaminated above the domoic acid FDA action threshold (30 ppm for Dungeness crab and 20 ppm for all others) based on the previous 30 days of domoic acid risk estimated by C-HARM.* </w:t>
      </w:r>
    </w:p>
    <w:p w14:paraId="5602A47A" w14:textId="77777777" w:rsidR="00223DEA" w:rsidRDefault="00223DEA"/>
    <w:tbl>
      <w:tblPr>
        <w:tblStyle w:val="a0"/>
        <w:tblW w:w="6720" w:type="dxa"/>
        <w:tblBorders>
          <w:top w:val="nil"/>
          <w:left w:val="nil"/>
          <w:bottom w:val="nil"/>
          <w:right w:val="nil"/>
          <w:insideH w:val="nil"/>
          <w:insideV w:val="nil"/>
        </w:tblBorders>
        <w:tblLayout w:type="fixed"/>
        <w:tblLook w:val="0600" w:firstRow="0" w:lastRow="0" w:firstColumn="0" w:lastColumn="0" w:noHBand="1" w:noVBand="1"/>
      </w:tblPr>
      <w:tblGrid>
        <w:gridCol w:w="3045"/>
        <w:gridCol w:w="1230"/>
        <w:gridCol w:w="555"/>
        <w:gridCol w:w="765"/>
        <w:gridCol w:w="1125"/>
      </w:tblGrid>
      <w:tr w:rsidR="00223DEA" w14:paraId="1D9EAFD4" w14:textId="77777777">
        <w:trPr>
          <w:trHeight w:val="144"/>
        </w:trPr>
        <w:tc>
          <w:tcPr>
            <w:tcW w:w="3045" w:type="dxa"/>
            <w:tcBorders>
              <w:top w:val="single" w:sz="4" w:space="0" w:color="000000"/>
              <w:left w:val="nil"/>
              <w:bottom w:val="single" w:sz="16" w:space="0" w:color="000000"/>
              <w:right w:val="nil"/>
            </w:tcBorders>
            <w:tcMar>
              <w:top w:w="0" w:type="dxa"/>
              <w:left w:w="0" w:type="dxa"/>
              <w:bottom w:w="0" w:type="dxa"/>
              <w:right w:w="0" w:type="dxa"/>
            </w:tcMar>
            <w:vAlign w:val="bottom"/>
          </w:tcPr>
          <w:p w14:paraId="3E6CC3CC" w14:textId="77777777" w:rsidR="00223DEA" w:rsidRDefault="00FD32DD">
            <w:pPr>
              <w:widowControl w:val="0"/>
              <w:pBdr>
                <w:top w:val="nil"/>
                <w:left w:val="nil"/>
                <w:bottom w:val="nil"/>
                <w:right w:val="nil"/>
                <w:between w:val="nil"/>
              </w:pBdr>
              <w:rPr>
                <w:sz w:val="16"/>
                <w:szCs w:val="16"/>
              </w:rPr>
            </w:pPr>
            <w:r>
              <w:rPr>
                <w:b/>
                <w:sz w:val="16"/>
                <w:szCs w:val="16"/>
              </w:rPr>
              <w:t>Model</w:t>
            </w:r>
          </w:p>
        </w:tc>
        <w:tc>
          <w:tcPr>
            <w:tcW w:w="1230" w:type="dxa"/>
            <w:tcBorders>
              <w:top w:val="single" w:sz="4" w:space="0" w:color="000000"/>
              <w:left w:val="nil"/>
              <w:bottom w:val="single" w:sz="16" w:space="0" w:color="000000"/>
              <w:right w:val="nil"/>
            </w:tcBorders>
            <w:tcMar>
              <w:top w:w="0" w:type="dxa"/>
              <w:left w:w="0" w:type="dxa"/>
              <w:bottom w:w="0" w:type="dxa"/>
              <w:right w:w="0" w:type="dxa"/>
            </w:tcMar>
            <w:vAlign w:val="bottom"/>
          </w:tcPr>
          <w:p w14:paraId="6DA03D07" w14:textId="77777777" w:rsidR="00223DEA" w:rsidRDefault="00FD32DD">
            <w:pPr>
              <w:widowControl w:val="0"/>
              <w:pBdr>
                <w:top w:val="nil"/>
                <w:left w:val="nil"/>
                <w:bottom w:val="nil"/>
                <w:right w:val="nil"/>
                <w:between w:val="nil"/>
              </w:pBdr>
              <w:rPr>
                <w:sz w:val="16"/>
                <w:szCs w:val="16"/>
              </w:rPr>
            </w:pPr>
            <w:r>
              <w:rPr>
                <w:b/>
                <w:sz w:val="16"/>
                <w:szCs w:val="16"/>
              </w:rPr>
              <w:t>Predictors</w:t>
            </w:r>
          </w:p>
        </w:tc>
        <w:tc>
          <w:tcPr>
            <w:tcW w:w="555" w:type="dxa"/>
            <w:tcBorders>
              <w:top w:val="single" w:sz="4" w:space="0" w:color="000000"/>
              <w:left w:val="nil"/>
              <w:bottom w:val="single" w:sz="16" w:space="0" w:color="000000"/>
              <w:right w:val="nil"/>
            </w:tcBorders>
            <w:tcMar>
              <w:top w:w="0" w:type="dxa"/>
              <w:left w:w="0" w:type="dxa"/>
              <w:bottom w:w="0" w:type="dxa"/>
              <w:right w:w="0" w:type="dxa"/>
            </w:tcMar>
            <w:vAlign w:val="bottom"/>
          </w:tcPr>
          <w:p w14:paraId="3752202B" w14:textId="77777777" w:rsidR="00223DEA" w:rsidRDefault="00FD32DD">
            <w:pPr>
              <w:widowControl w:val="0"/>
              <w:pBdr>
                <w:top w:val="nil"/>
                <w:left w:val="nil"/>
                <w:bottom w:val="nil"/>
                <w:right w:val="nil"/>
                <w:between w:val="nil"/>
              </w:pBdr>
              <w:rPr>
                <w:sz w:val="16"/>
                <w:szCs w:val="16"/>
              </w:rPr>
            </w:pPr>
            <w:r>
              <w:rPr>
                <w:b/>
                <w:sz w:val="16"/>
                <w:szCs w:val="16"/>
              </w:rPr>
              <w:t>AUC</w:t>
            </w:r>
          </w:p>
        </w:tc>
        <w:tc>
          <w:tcPr>
            <w:tcW w:w="765" w:type="dxa"/>
            <w:tcBorders>
              <w:top w:val="single" w:sz="4" w:space="0" w:color="000000"/>
              <w:left w:val="nil"/>
              <w:bottom w:val="single" w:sz="16" w:space="0" w:color="000000"/>
              <w:right w:val="nil"/>
            </w:tcBorders>
            <w:tcMar>
              <w:top w:w="0" w:type="dxa"/>
              <w:left w:w="0" w:type="dxa"/>
              <w:bottom w:w="0" w:type="dxa"/>
              <w:right w:w="0" w:type="dxa"/>
            </w:tcMar>
            <w:vAlign w:val="bottom"/>
          </w:tcPr>
          <w:p w14:paraId="64A8D761" w14:textId="77777777" w:rsidR="00223DEA" w:rsidRDefault="00FD32DD">
            <w:pPr>
              <w:widowControl w:val="0"/>
              <w:pBdr>
                <w:top w:val="nil"/>
                <w:left w:val="nil"/>
                <w:bottom w:val="nil"/>
                <w:right w:val="nil"/>
                <w:between w:val="nil"/>
              </w:pBdr>
              <w:rPr>
                <w:sz w:val="16"/>
                <w:szCs w:val="16"/>
              </w:rPr>
            </w:pPr>
            <w:r>
              <w:rPr>
                <w:b/>
                <w:sz w:val="16"/>
                <w:szCs w:val="16"/>
              </w:rPr>
              <w:t>Kappa</w:t>
            </w:r>
          </w:p>
        </w:tc>
        <w:tc>
          <w:tcPr>
            <w:tcW w:w="1125" w:type="dxa"/>
            <w:tcBorders>
              <w:top w:val="single" w:sz="4" w:space="0" w:color="000000"/>
              <w:left w:val="nil"/>
              <w:bottom w:val="single" w:sz="16" w:space="0" w:color="000000"/>
              <w:right w:val="nil"/>
            </w:tcBorders>
            <w:tcMar>
              <w:top w:w="0" w:type="dxa"/>
              <w:left w:w="0" w:type="dxa"/>
              <w:bottom w:w="0" w:type="dxa"/>
              <w:right w:w="0" w:type="dxa"/>
            </w:tcMar>
            <w:vAlign w:val="bottom"/>
          </w:tcPr>
          <w:p w14:paraId="3C5B8233" w14:textId="77777777" w:rsidR="00223DEA" w:rsidRDefault="00FD32DD">
            <w:pPr>
              <w:widowControl w:val="0"/>
              <w:pBdr>
                <w:top w:val="nil"/>
                <w:left w:val="nil"/>
                <w:bottom w:val="nil"/>
                <w:right w:val="nil"/>
                <w:between w:val="nil"/>
              </w:pBdr>
              <w:rPr>
                <w:sz w:val="16"/>
                <w:szCs w:val="16"/>
              </w:rPr>
            </w:pPr>
            <w:r>
              <w:rPr>
                <w:b/>
                <w:sz w:val="16"/>
                <w:szCs w:val="16"/>
              </w:rPr>
              <w:t>Accuracy</w:t>
            </w:r>
          </w:p>
        </w:tc>
      </w:tr>
      <w:tr w:rsidR="00223DEA" w14:paraId="6B042805"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BCC0E90" w14:textId="77777777" w:rsidR="00223DEA" w:rsidRDefault="00FD32DD">
            <w:pPr>
              <w:widowControl w:val="0"/>
              <w:pBdr>
                <w:top w:val="nil"/>
                <w:left w:val="nil"/>
                <w:bottom w:val="nil"/>
                <w:right w:val="nil"/>
                <w:between w:val="nil"/>
              </w:pBdr>
              <w:rPr>
                <w:sz w:val="16"/>
                <w:szCs w:val="16"/>
              </w:rPr>
            </w:pPr>
            <w:r>
              <w:rPr>
                <w:i/>
                <w:sz w:val="16"/>
                <w:szCs w:val="16"/>
              </w:rPr>
              <w:t>Dungeness crab</w:t>
            </w:r>
          </w:p>
        </w:tc>
        <w:tc>
          <w:tcPr>
            <w:tcW w:w="1230" w:type="dxa"/>
            <w:tcBorders>
              <w:top w:val="nil"/>
              <w:left w:val="nil"/>
              <w:bottom w:val="nil"/>
              <w:right w:val="nil"/>
            </w:tcBorders>
            <w:tcMar>
              <w:top w:w="0" w:type="dxa"/>
              <w:left w:w="0" w:type="dxa"/>
              <w:bottom w:w="0" w:type="dxa"/>
              <w:right w:w="0" w:type="dxa"/>
            </w:tcMar>
            <w:vAlign w:val="bottom"/>
          </w:tcPr>
          <w:p w14:paraId="0E578D25" w14:textId="77777777" w:rsidR="00223DEA" w:rsidRDefault="00223DEA">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4FCE8E65" w14:textId="77777777" w:rsidR="00223DEA" w:rsidRDefault="00223DEA">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42399D3F" w14:textId="77777777" w:rsidR="00223DEA" w:rsidRDefault="00223DEA">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37524A96" w14:textId="77777777" w:rsidR="00223DEA" w:rsidRDefault="00223DEA">
            <w:pPr>
              <w:widowControl w:val="0"/>
              <w:pBdr>
                <w:top w:val="nil"/>
                <w:left w:val="nil"/>
                <w:bottom w:val="nil"/>
                <w:right w:val="nil"/>
                <w:between w:val="nil"/>
              </w:pBdr>
              <w:rPr>
                <w:sz w:val="16"/>
                <w:szCs w:val="16"/>
              </w:rPr>
            </w:pPr>
          </w:p>
        </w:tc>
      </w:tr>
      <w:tr w:rsidR="00223DEA" w14:paraId="33AFE06A"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19802541" w14:textId="77777777" w:rsidR="00223DEA" w:rsidRDefault="00FD32DD">
            <w:pPr>
              <w:widowControl w:val="0"/>
              <w:pBdr>
                <w:top w:val="nil"/>
                <w:left w:val="nil"/>
                <w:bottom w:val="nil"/>
                <w:right w:val="nil"/>
                <w:between w:val="nil"/>
              </w:pBdr>
              <w:ind w:left="180"/>
              <w:rPr>
                <w:sz w:val="16"/>
                <w:szCs w:val="16"/>
              </w:rPr>
            </w:pPr>
            <w:r>
              <w:rPr>
                <w:b/>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6421F592" w14:textId="77777777" w:rsidR="00223DEA" w:rsidRDefault="00FD32DD">
            <w:pPr>
              <w:widowControl w:val="0"/>
              <w:pBdr>
                <w:top w:val="nil"/>
                <w:left w:val="nil"/>
                <w:bottom w:val="nil"/>
                <w:right w:val="nil"/>
                <w:between w:val="nil"/>
              </w:pBdr>
              <w:rPr>
                <w:sz w:val="16"/>
                <w:szCs w:val="16"/>
              </w:rPr>
            </w:pPr>
            <w:proofErr w:type="spellStart"/>
            <w:r>
              <w:rPr>
                <w:b/>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05D6BC68" w14:textId="77777777" w:rsidR="00223DEA" w:rsidRDefault="00FD32DD">
            <w:pPr>
              <w:widowControl w:val="0"/>
              <w:pBdr>
                <w:top w:val="nil"/>
                <w:left w:val="nil"/>
                <w:bottom w:val="nil"/>
                <w:right w:val="nil"/>
                <w:between w:val="nil"/>
              </w:pBdr>
              <w:rPr>
                <w:sz w:val="16"/>
                <w:szCs w:val="16"/>
              </w:rPr>
            </w:pPr>
            <w:r>
              <w:rPr>
                <w:b/>
                <w:sz w:val="16"/>
                <w:szCs w:val="16"/>
              </w:rPr>
              <w:t>0.76</w:t>
            </w:r>
          </w:p>
        </w:tc>
        <w:tc>
          <w:tcPr>
            <w:tcW w:w="765" w:type="dxa"/>
            <w:tcBorders>
              <w:top w:val="nil"/>
              <w:left w:val="nil"/>
              <w:bottom w:val="nil"/>
              <w:right w:val="nil"/>
            </w:tcBorders>
            <w:tcMar>
              <w:top w:w="0" w:type="dxa"/>
              <w:left w:w="0" w:type="dxa"/>
              <w:bottom w:w="0" w:type="dxa"/>
              <w:right w:w="0" w:type="dxa"/>
            </w:tcMar>
            <w:vAlign w:val="bottom"/>
          </w:tcPr>
          <w:p w14:paraId="1A069782" w14:textId="77777777" w:rsidR="00223DEA" w:rsidRDefault="00FD32DD">
            <w:pPr>
              <w:widowControl w:val="0"/>
              <w:pBdr>
                <w:top w:val="nil"/>
                <w:left w:val="nil"/>
                <w:bottom w:val="nil"/>
                <w:right w:val="nil"/>
                <w:between w:val="nil"/>
              </w:pBdr>
              <w:rPr>
                <w:sz w:val="16"/>
                <w:szCs w:val="16"/>
              </w:rPr>
            </w:pPr>
            <w:r>
              <w:rPr>
                <w:b/>
                <w:sz w:val="16"/>
                <w:szCs w:val="16"/>
              </w:rPr>
              <w:t>0.33</w:t>
            </w:r>
          </w:p>
        </w:tc>
        <w:tc>
          <w:tcPr>
            <w:tcW w:w="1125" w:type="dxa"/>
            <w:tcBorders>
              <w:top w:val="nil"/>
              <w:left w:val="nil"/>
              <w:bottom w:val="nil"/>
              <w:right w:val="nil"/>
            </w:tcBorders>
            <w:tcMar>
              <w:top w:w="0" w:type="dxa"/>
              <w:left w:w="0" w:type="dxa"/>
              <w:bottom w:w="0" w:type="dxa"/>
              <w:right w:w="0" w:type="dxa"/>
            </w:tcMar>
            <w:vAlign w:val="bottom"/>
          </w:tcPr>
          <w:p w14:paraId="09EF12C6" w14:textId="77777777" w:rsidR="00223DEA" w:rsidRDefault="00FD32DD">
            <w:pPr>
              <w:widowControl w:val="0"/>
              <w:pBdr>
                <w:top w:val="nil"/>
                <w:left w:val="nil"/>
                <w:bottom w:val="nil"/>
                <w:right w:val="nil"/>
                <w:between w:val="nil"/>
              </w:pBdr>
              <w:rPr>
                <w:sz w:val="16"/>
                <w:szCs w:val="16"/>
              </w:rPr>
            </w:pPr>
            <w:r>
              <w:rPr>
                <w:b/>
                <w:sz w:val="16"/>
                <w:szCs w:val="16"/>
              </w:rPr>
              <w:t>0.82</w:t>
            </w:r>
          </w:p>
        </w:tc>
      </w:tr>
      <w:tr w:rsidR="00223DEA" w14:paraId="1A3F9113"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7D411BF8"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45DAF4A7"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7BE8725F" w14:textId="77777777" w:rsidR="00223DEA" w:rsidRDefault="00FD32DD">
            <w:pPr>
              <w:widowControl w:val="0"/>
              <w:pBdr>
                <w:top w:val="nil"/>
                <w:left w:val="nil"/>
                <w:bottom w:val="nil"/>
                <w:right w:val="nil"/>
                <w:between w:val="nil"/>
              </w:pBdr>
              <w:rPr>
                <w:sz w:val="16"/>
                <w:szCs w:val="16"/>
              </w:rPr>
            </w:pPr>
            <w:r>
              <w:rPr>
                <w:sz w:val="16"/>
                <w:szCs w:val="16"/>
              </w:rPr>
              <w:t>0.75</w:t>
            </w:r>
          </w:p>
        </w:tc>
        <w:tc>
          <w:tcPr>
            <w:tcW w:w="765" w:type="dxa"/>
            <w:tcBorders>
              <w:top w:val="nil"/>
              <w:left w:val="nil"/>
              <w:bottom w:val="nil"/>
              <w:right w:val="nil"/>
            </w:tcBorders>
            <w:tcMar>
              <w:top w:w="0" w:type="dxa"/>
              <w:left w:w="0" w:type="dxa"/>
              <w:bottom w:w="0" w:type="dxa"/>
              <w:right w:w="0" w:type="dxa"/>
            </w:tcMar>
            <w:vAlign w:val="bottom"/>
          </w:tcPr>
          <w:p w14:paraId="1F78A033" w14:textId="77777777" w:rsidR="00223DEA" w:rsidRDefault="00FD32DD">
            <w:pPr>
              <w:widowControl w:val="0"/>
              <w:pBdr>
                <w:top w:val="nil"/>
                <w:left w:val="nil"/>
                <w:bottom w:val="nil"/>
                <w:right w:val="nil"/>
                <w:between w:val="nil"/>
              </w:pBdr>
              <w:rPr>
                <w:sz w:val="16"/>
                <w:szCs w:val="16"/>
              </w:rPr>
            </w:pPr>
            <w:r>
              <w:rPr>
                <w:sz w:val="16"/>
                <w:szCs w:val="16"/>
              </w:rPr>
              <w:t>0.32</w:t>
            </w:r>
          </w:p>
        </w:tc>
        <w:tc>
          <w:tcPr>
            <w:tcW w:w="1125" w:type="dxa"/>
            <w:tcBorders>
              <w:top w:val="nil"/>
              <w:left w:val="nil"/>
              <w:bottom w:val="nil"/>
              <w:right w:val="nil"/>
            </w:tcBorders>
            <w:tcMar>
              <w:top w:w="0" w:type="dxa"/>
              <w:left w:w="0" w:type="dxa"/>
              <w:bottom w:w="0" w:type="dxa"/>
              <w:right w:w="0" w:type="dxa"/>
            </w:tcMar>
            <w:vAlign w:val="bottom"/>
          </w:tcPr>
          <w:p w14:paraId="71A67767" w14:textId="77777777" w:rsidR="00223DEA" w:rsidRDefault="00FD32DD">
            <w:pPr>
              <w:widowControl w:val="0"/>
              <w:pBdr>
                <w:top w:val="nil"/>
                <w:left w:val="nil"/>
                <w:bottom w:val="nil"/>
                <w:right w:val="nil"/>
                <w:between w:val="nil"/>
              </w:pBdr>
              <w:rPr>
                <w:sz w:val="16"/>
                <w:szCs w:val="16"/>
              </w:rPr>
            </w:pPr>
            <w:r>
              <w:rPr>
                <w:sz w:val="16"/>
                <w:szCs w:val="16"/>
              </w:rPr>
              <w:t>0.81</w:t>
            </w:r>
          </w:p>
        </w:tc>
      </w:tr>
      <w:tr w:rsidR="00223DEA" w14:paraId="5BB5DCCE"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13AD33B0"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76A499BC"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23AAC758" w14:textId="77777777" w:rsidR="00223DEA" w:rsidRDefault="00FD32DD">
            <w:pPr>
              <w:widowControl w:val="0"/>
              <w:pBdr>
                <w:top w:val="nil"/>
                <w:left w:val="nil"/>
                <w:bottom w:val="nil"/>
                <w:right w:val="nil"/>
                <w:between w:val="nil"/>
              </w:pBdr>
              <w:rPr>
                <w:sz w:val="16"/>
                <w:szCs w:val="16"/>
              </w:rPr>
            </w:pPr>
            <w:r>
              <w:rPr>
                <w:sz w:val="16"/>
                <w:szCs w:val="16"/>
              </w:rPr>
              <w:t>0.75</w:t>
            </w:r>
          </w:p>
        </w:tc>
        <w:tc>
          <w:tcPr>
            <w:tcW w:w="765" w:type="dxa"/>
            <w:tcBorders>
              <w:top w:val="nil"/>
              <w:left w:val="nil"/>
              <w:bottom w:val="nil"/>
              <w:right w:val="nil"/>
            </w:tcBorders>
            <w:tcMar>
              <w:top w:w="0" w:type="dxa"/>
              <w:left w:w="0" w:type="dxa"/>
              <w:bottom w:w="0" w:type="dxa"/>
              <w:right w:w="0" w:type="dxa"/>
            </w:tcMar>
            <w:vAlign w:val="bottom"/>
          </w:tcPr>
          <w:p w14:paraId="69AE5328" w14:textId="77777777" w:rsidR="00223DEA" w:rsidRDefault="00FD32DD">
            <w:pPr>
              <w:widowControl w:val="0"/>
              <w:pBdr>
                <w:top w:val="nil"/>
                <w:left w:val="nil"/>
                <w:bottom w:val="nil"/>
                <w:right w:val="nil"/>
                <w:between w:val="nil"/>
              </w:pBdr>
              <w:rPr>
                <w:sz w:val="16"/>
                <w:szCs w:val="16"/>
              </w:rPr>
            </w:pPr>
            <w:r>
              <w:rPr>
                <w:sz w:val="16"/>
                <w:szCs w:val="16"/>
              </w:rPr>
              <w:t>0.31</w:t>
            </w:r>
          </w:p>
        </w:tc>
        <w:tc>
          <w:tcPr>
            <w:tcW w:w="1125" w:type="dxa"/>
            <w:tcBorders>
              <w:top w:val="nil"/>
              <w:left w:val="nil"/>
              <w:bottom w:val="nil"/>
              <w:right w:val="nil"/>
            </w:tcBorders>
            <w:tcMar>
              <w:top w:w="0" w:type="dxa"/>
              <w:left w:w="0" w:type="dxa"/>
              <w:bottom w:w="0" w:type="dxa"/>
              <w:right w:w="0" w:type="dxa"/>
            </w:tcMar>
            <w:vAlign w:val="bottom"/>
          </w:tcPr>
          <w:p w14:paraId="5FB91DB7" w14:textId="77777777" w:rsidR="00223DEA" w:rsidRDefault="00FD32DD">
            <w:pPr>
              <w:widowControl w:val="0"/>
              <w:pBdr>
                <w:top w:val="nil"/>
                <w:left w:val="nil"/>
                <w:bottom w:val="nil"/>
                <w:right w:val="nil"/>
                <w:between w:val="nil"/>
              </w:pBdr>
              <w:rPr>
                <w:sz w:val="16"/>
                <w:szCs w:val="16"/>
              </w:rPr>
            </w:pPr>
            <w:r>
              <w:rPr>
                <w:sz w:val="16"/>
                <w:szCs w:val="16"/>
              </w:rPr>
              <w:t>0.81</w:t>
            </w:r>
          </w:p>
        </w:tc>
      </w:tr>
      <w:tr w:rsidR="00223DEA" w14:paraId="74845341"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AE4B72E"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63545293"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34F0BCC7" w14:textId="77777777" w:rsidR="00223DEA" w:rsidRDefault="00FD32DD">
            <w:pPr>
              <w:widowControl w:val="0"/>
              <w:pBdr>
                <w:top w:val="nil"/>
                <w:left w:val="nil"/>
                <w:bottom w:val="nil"/>
                <w:right w:val="nil"/>
                <w:between w:val="nil"/>
              </w:pBdr>
              <w:rPr>
                <w:sz w:val="16"/>
                <w:szCs w:val="16"/>
              </w:rPr>
            </w:pPr>
            <w:r>
              <w:rPr>
                <w:sz w:val="16"/>
                <w:szCs w:val="16"/>
              </w:rPr>
              <w:t>0.75</w:t>
            </w:r>
          </w:p>
        </w:tc>
        <w:tc>
          <w:tcPr>
            <w:tcW w:w="765" w:type="dxa"/>
            <w:tcBorders>
              <w:top w:val="nil"/>
              <w:left w:val="nil"/>
              <w:bottom w:val="nil"/>
              <w:right w:val="nil"/>
            </w:tcBorders>
            <w:tcMar>
              <w:top w:w="0" w:type="dxa"/>
              <w:left w:w="0" w:type="dxa"/>
              <w:bottom w:w="0" w:type="dxa"/>
              <w:right w:w="0" w:type="dxa"/>
            </w:tcMar>
            <w:vAlign w:val="bottom"/>
          </w:tcPr>
          <w:p w14:paraId="1286DCF0" w14:textId="77777777" w:rsidR="00223DEA" w:rsidRDefault="00FD32DD">
            <w:pPr>
              <w:widowControl w:val="0"/>
              <w:pBdr>
                <w:top w:val="nil"/>
                <w:left w:val="nil"/>
                <w:bottom w:val="nil"/>
                <w:right w:val="nil"/>
                <w:between w:val="nil"/>
              </w:pBdr>
              <w:rPr>
                <w:sz w:val="16"/>
                <w:szCs w:val="16"/>
              </w:rPr>
            </w:pPr>
            <w:r>
              <w:rPr>
                <w:sz w:val="16"/>
                <w:szCs w:val="16"/>
              </w:rPr>
              <w:t>0.33</w:t>
            </w:r>
          </w:p>
        </w:tc>
        <w:tc>
          <w:tcPr>
            <w:tcW w:w="1125" w:type="dxa"/>
            <w:tcBorders>
              <w:top w:val="nil"/>
              <w:left w:val="nil"/>
              <w:bottom w:val="nil"/>
              <w:right w:val="nil"/>
            </w:tcBorders>
            <w:tcMar>
              <w:top w:w="0" w:type="dxa"/>
              <w:left w:w="0" w:type="dxa"/>
              <w:bottom w:w="0" w:type="dxa"/>
              <w:right w:w="0" w:type="dxa"/>
            </w:tcMar>
            <w:vAlign w:val="bottom"/>
          </w:tcPr>
          <w:p w14:paraId="5AD690F8" w14:textId="77777777" w:rsidR="00223DEA" w:rsidRDefault="00FD32DD">
            <w:pPr>
              <w:widowControl w:val="0"/>
              <w:pBdr>
                <w:top w:val="nil"/>
                <w:left w:val="nil"/>
                <w:bottom w:val="nil"/>
                <w:right w:val="nil"/>
                <w:between w:val="nil"/>
              </w:pBdr>
              <w:rPr>
                <w:sz w:val="16"/>
                <w:szCs w:val="16"/>
              </w:rPr>
            </w:pPr>
            <w:r>
              <w:rPr>
                <w:sz w:val="16"/>
                <w:szCs w:val="16"/>
              </w:rPr>
              <w:t>0.82</w:t>
            </w:r>
          </w:p>
        </w:tc>
      </w:tr>
      <w:tr w:rsidR="00223DEA" w14:paraId="53028090"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137AEAAA"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6D892D95"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42A6A550" w14:textId="77777777" w:rsidR="00223DEA" w:rsidRDefault="00FD32DD">
            <w:pPr>
              <w:widowControl w:val="0"/>
              <w:pBdr>
                <w:top w:val="nil"/>
                <w:left w:val="nil"/>
                <w:bottom w:val="nil"/>
                <w:right w:val="nil"/>
                <w:between w:val="nil"/>
              </w:pBdr>
              <w:rPr>
                <w:sz w:val="16"/>
                <w:szCs w:val="16"/>
              </w:rPr>
            </w:pPr>
            <w:r>
              <w:rPr>
                <w:sz w:val="16"/>
                <w:szCs w:val="16"/>
              </w:rPr>
              <w:t>0.65</w:t>
            </w:r>
          </w:p>
        </w:tc>
        <w:tc>
          <w:tcPr>
            <w:tcW w:w="765" w:type="dxa"/>
            <w:tcBorders>
              <w:top w:val="nil"/>
              <w:left w:val="nil"/>
              <w:bottom w:val="nil"/>
              <w:right w:val="nil"/>
            </w:tcBorders>
            <w:tcMar>
              <w:top w:w="0" w:type="dxa"/>
              <w:left w:w="0" w:type="dxa"/>
              <w:bottom w:w="0" w:type="dxa"/>
              <w:right w:w="0" w:type="dxa"/>
            </w:tcMar>
            <w:vAlign w:val="bottom"/>
          </w:tcPr>
          <w:p w14:paraId="0E20D564" w14:textId="77777777" w:rsidR="00223DEA" w:rsidRDefault="00FD32DD">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14:paraId="1CA72350" w14:textId="77777777" w:rsidR="00223DEA" w:rsidRDefault="00FD32DD">
            <w:pPr>
              <w:widowControl w:val="0"/>
              <w:pBdr>
                <w:top w:val="nil"/>
                <w:left w:val="nil"/>
                <w:bottom w:val="nil"/>
                <w:right w:val="nil"/>
                <w:between w:val="nil"/>
              </w:pBdr>
              <w:rPr>
                <w:sz w:val="16"/>
                <w:szCs w:val="16"/>
              </w:rPr>
            </w:pPr>
            <w:r>
              <w:rPr>
                <w:sz w:val="16"/>
                <w:szCs w:val="16"/>
              </w:rPr>
              <w:t>0.8</w:t>
            </w:r>
          </w:p>
        </w:tc>
      </w:tr>
      <w:tr w:rsidR="00223DEA" w14:paraId="12F6D82F"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220AFF9D"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1AFCE1B6"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726BB504" w14:textId="77777777" w:rsidR="00223DEA" w:rsidRDefault="00FD32DD">
            <w:pPr>
              <w:widowControl w:val="0"/>
              <w:pBdr>
                <w:top w:val="nil"/>
                <w:left w:val="nil"/>
                <w:bottom w:val="nil"/>
                <w:right w:val="nil"/>
                <w:between w:val="nil"/>
              </w:pBdr>
              <w:rPr>
                <w:sz w:val="16"/>
                <w:szCs w:val="16"/>
              </w:rPr>
            </w:pPr>
            <w:r>
              <w:rPr>
                <w:sz w:val="16"/>
                <w:szCs w:val="16"/>
              </w:rPr>
              <w:t>0.63</w:t>
            </w:r>
          </w:p>
        </w:tc>
        <w:tc>
          <w:tcPr>
            <w:tcW w:w="765" w:type="dxa"/>
            <w:tcBorders>
              <w:top w:val="nil"/>
              <w:left w:val="nil"/>
              <w:bottom w:val="nil"/>
              <w:right w:val="nil"/>
            </w:tcBorders>
            <w:tcMar>
              <w:top w:w="0" w:type="dxa"/>
              <w:left w:w="0" w:type="dxa"/>
              <w:bottom w:w="0" w:type="dxa"/>
              <w:right w:w="0" w:type="dxa"/>
            </w:tcMar>
            <w:vAlign w:val="bottom"/>
          </w:tcPr>
          <w:p w14:paraId="290C599C" w14:textId="77777777" w:rsidR="00223DEA" w:rsidRDefault="00FD32DD">
            <w:pPr>
              <w:widowControl w:val="0"/>
              <w:pBdr>
                <w:top w:val="nil"/>
                <w:left w:val="nil"/>
                <w:bottom w:val="nil"/>
                <w:right w:val="nil"/>
                <w:between w:val="nil"/>
              </w:pBdr>
              <w:rPr>
                <w:sz w:val="16"/>
                <w:szCs w:val="16"/>
              </w:rPr>
            </w:pPr>
            <w:r>
              <w:rPr>
                <w:sz w:val="16"/>
                <w:szCs w:val="16"/>
              </w:rPr>
              <w:t>-0.02</w:t>
            </w:r>
          </w:p>
        </w:tc>
        <w:tc>
          <w:tcPr>
            <w:tcW w:w="1125" w:type="dxa"/>
            <w:tcBorders>
              <w:top w:val="nil"/>
              <w:left w:val="nil"/>
              <w:bottom w:val="nil"/>
              <w:right w:val="nil"/>
            </w:tcBorders>
            <w:tcMar>
              <w:top w:w="0" w:type="dxa"/>
              <w:left w:w="0" w:type="dxa"/>
              <w:bottom w:w="0" w:type="dxa"/>
              <w:right w:w="0" w:type="dxa"/>
            </w:tcMar>
            <w:vAlign w:val="bottom"/>
          </w:tcPr>
          <w:p w14:paraId="59D67296" w14:textId="77777777" w:rsidR="00223DEA" w:rsidRDefault="00FD32DD">
            <w:pPr>
              <w:widowControl w:val="0"/>
              <w:pBdr>
                <w:top w:val="nil"/>
                <w:left w:val="nil"/>
                <w:bottom w:val="nil"/>
                <w:right w:val="nil"/>
                <w:between w:val="nil"/>
              </w:pBdr>
              <w:rPr>
                <w:sz w:val="16"/>
                <w:szCs w:val="16"/>
              </w:rPr>
            </w:pPr>
            <w:r>
              <w:rPr>
                <w:sz w:val="16"/>
                <w:szCs w:val="16"/>
              </w:rPr>
              <w:t>0.8</w:t>
            </w:r>
          </w:p>
        </w:tc>
      </w:tr>
      <w:tr w:rsidR="00223DEA" w14:paraId="7DB0A3D5"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22D047EF" w14:textId="77777777" w:rsidR="00223DEA" w:rsidRDefault="00FD32DD">
            <w:pPr>
              <w:widowControl w:val="0"/>
              <w:pBdr>
                <w:top w:val="nil"/>
                <w:left w:val="nil"/>
                <w:bottom w:val="nil"/>
                <w:right w:val="nil"/>
                <w:between w:val="nil"/>
              </w:pBdr>
              <w:rPr>
                <w:sz w:val="16"/>
                <w:szCs w:val="16"/>
              </w:rPr>
            </w:pPr>
            <w:r>
              <w:rPr>
                <w:i/>
                <w:sz w:val="16"/>
                <w:szCs w:val="16"/>
              </w:rPr>
              <w:t>Rock crab</w:t>
            </w:r>
          </w:p>
        </w:tc>
        <w:tc>
          <w:tcPr>
            <w:tcW w:w="1230" w:type="dxa"/>
            <w:tcBorders>
              <w:top w:val="nil"/>
              <w:left w:val="nil"/>
              <w:bottom w:val="nil"/>
              <w:right w:val="nil"/>
            </w:tcBorders>
            <w:tcMar>
              <w:top w:w="0" w:type="dxa"/>
              <w:left w:w="0" w:type="dxa"/>
              <w:bottom w:w="0" w:type="dxa"/>
              <w:right w:w="0" w:type="dxa"/>
            </w:tcMar>
            <w:vAlign w:val="bottom"/>
          </w:tcPr>
          <w:p w14:paraId="2B6472E4" w14:textId="77777777" w:rsidR="00223DEA" w:rsidRDefault="00223DEA">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47987137" w14:textId="77777777" w:rsidR="00223DEA" w:rsidRDefault="00223DEA">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3E3C2365" w14:textId="77777777" w:rsidR="00223DEA" w:rsidRDefault="00223DEA">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2426C06C" w14:textId="77777777" w:rsidR="00223DEA" w:rsidRDefault="00223DEA">
            <w:pPr>
              <w:widowControl w:val="0"/>
              <w:pBdr>
                <w:top w:val="nil"/>
                <w:left w:val="nil"/>
                <w:bottom w:val="nil"/>
                <w:right w:val="nil"/>
                <w:between w:val="nil"/>
              </w:pBdr>
              <w:rPr>
                <w:sz w:val="16"/>
                <w:szCs w:val="16"/>
              </w:rPr>
            </w:pPr>
          </w:p>
        </w:tc>
      </w:tr>
      <w:tr w:rsidR="00223DEA" w14:paraId="46F935E8"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7C8A0FD9" w14:textId="77777777" w:rsidR="00223DEA" w:rsidRDefault="00FD32DD">
            <w:pPr>
              <w:widowControl w:val="0"/>
              <w:pBdr>
                <w:top w:val="nil"/>
                <w:left w:val="nil"/>
                <w:bottom w:val="nil"/>
                <w:right w:val="nil"/>
                <w:between w:val="nil"/>
              </w:pBdr>
              <w:ind w:left="180"/>
              <w:rPr>
                <w:sz w:val="16"/>
                <w:szCs w:val="16"/>
              </w:rPr>
            </w:pPr>
            <w:r>
              <w:rPr>
                <w:b/>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578EE035" w14:textId="77777777" w:rsidR="00223DEA" w:rsidRDefault="00FD32DD">
            <w:pPr>
              <w:widowControl w:val="0"/>
              <w:pBdr>
                <w:top w:val="nil"/>
                <w:left w:val="nil"/>
                <w:bottom w:val="nil"/>
                <w:right w:val="nil"/>
                <w:between w:val="nil"/>
              </w:pBdr>
              <w:rPr>
                <w:sz w:val="16"/>
                <w:szCs w:val="16"/>
              </w:rPr>
            </w:pPr>
            <w:proofErr w:type="spellStart"/>
            <w:r>
              <w:rPr>
                <w:b/>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1F3C2C25" w14:textId="77777777" w:rsidR="00223DEA" w:rsidRDefault="00FD32DD">
            <w:pPr>
              <w:widowControl w:val="0"/>
              <w:pBdr>
                <w:top w:val="nil"/>
                <w:left w:val="nil"/>
                <w:bottom w:val="nil"/>
                <w:right w:val="nil"/>
                <w:between w:val="nil"/>
              </w:pBdr>
              <w:rPr>
                <w:sz w:val="16"/>
                <w:szCs w:val="16"/>
              </w:rPr>
            </w:pPr>
            <w:r>
              <w:rPr>
                <w:b/>
                <w:sz w:val="16"/>
                <w:szCs w:val="16"/>
              </w:rPr>
              <w:t>0.73</w:t>
            </w:r>
          </w:p>
        </w:tc>
        <w:tc>
          <w:tcPr>
            <w:tcW w:w="765" w:type="dxa"/>
            <w:tcBorders>
              <w:top w:val="nil"/>
              <w:left w:val="nil"/>
              <w:bottom w:val="nil"/>
              <w:right w:val="nil"/>
            </w:tcBorders>
            <w:tcMar>
              <w:top w:w="0" w:type="dxa"/>
              <w:left w:w="0" w:type="dxa"/>
              <w:bottom w:w="0" w:type="dxa"/>
              <w:right w:w="0" w:type="dxa"/>
            </w:tcMar>
            <w:vAlign w:val="bottom"/>
          </w:tcPr>
          <w:p w14:paraId="62764794" w14:textId="77777777" w:rsidR="00223DEA" w:rsidRDefault="00FD32DD">
            <w:pPr>
              <w:widowControl w:val="0"/>
              <w:pBdr>
                <w:top w:val="nil"/>
                <w:left w:val="nil"/>
                <w:bottom w:val="nil"/>
                <w:right w:val="nil"/>
                <w:between w:val="nil"/>
              </w:pBdr>
              <w:rPr>
                <w:sz w:val="16"/>
                <w:szCs w:val="16"/>
              </w:rPr>
            </w:pPr>
            <w:r>
              <w:rPr>
                <w:b/>
                <w:sz w:val="16"/>
                <w:szCs w:val="16"/>
              </w:rPr>
              <w:t>0.24</w:t>
            </w:r>
          </w:p>
        </w:tc>
        <w:tc>
          <w:tcPr>
            <w:tcW w:w="1125" w:type="dxa"/>
            <w:tcBorders>
              <w:top w:val="nil"/>
              <w:left w:val="nil"/>
              <w:bottom w:val="nil"/>
              <w:right w:val="nil"/>
            </w:tcBorders>
            <w:tcMar>
              <w:top w:w="0" w:type="dxa"/>
              <w:left w:w="0" w:type="dxa"/>
              <w:bottom w:w="0" w:type="dxa"/>
              <w:right w:w="0" w:type="dxa"/>
            </w:tcMar>
            <w:vAlign w:val="bottom"/>
          </w:tcPr>
          <w:p w14:paraId="6EA4E52F" w14:textId="77777777" w:rsidR="00223DEA" w:rsidRDefault="00FD32DD">
            <w:pPr>
              <w:widowControl w:val="0"/>
              <w:pBdr>
                <w:top w:val="nil"/>
                <w:left w:val="nil"/>
                <w:bottom w:val="nil"/>
                <w:right w:val="nil"/>
                <w:between w:val="nil"/>
              </w:pBdr>
              <w:rPr>
                <w:sz w:val="16"/>
                <w:szCs w:val="16"/>
              </w:rPr>
            </w:pPr>
            <w:r>
              <w:rPr>
                <w:b/>
                <w:sz w:val="16"/>
                <w:szCs w:val="16"/>
              </w:rPr>
              <w:t>0.76</w:t>
            </w:r>
          </w:p>
        </w:tc>
      </w:tr>
      <w:tr w:rsidR="00223DEA" w14:paraId="32EF53DE"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195EC9B"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4FA2E2A7"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36DE1389" w14:textId="77777777" w:rsidR="00223DEA" w:rsidRDefault="00FD32DD">
            <w:pPr>
              <w:widowControl w:val="0"/>
              <w:pBdr>
                <w:top w:val="nil"/>
                <w:left w:val="nil"/>
                <w:bottom w:val="nil"/>
                <w:right w:val="nil"/>
                <w:between w:val="nil"/>
              </w:pBdr>
              <w:rPr>
                <w:sz w:val="16"/>
                <w:szCs w:val="16"/>
              </w:rPr>
            </w:pPr>
            <w:r>
              <w:rPr>
                <w:sz w:val="16"/>
                <w:szCs w:val="16"/>
              </w:rPr>
              <w:t>0.73</w:t>
            </w:r>
          </w:p>
        </w:tc>
        <w:tc>
          <w:tcPr>
            <w:tcW w:w="765" w:type="dxa"/>
            <w:tcBorders>
              <w:top w:val="nil"/>
              <w:left w:val="nil"/>
              <w:bottom w:val="nil"/>
              <w:right w:val="nil"/>
            </w:tcBorders>
            <w:tcMar>
              <w:top w:w="0" w:type="dxa"/>
              <w:left w:w="0" w:type="dxa"/>
              <w:bottom w:w="0" w:type="dxa"/>
              <w:right w:w="0" w:type="dxa"/>
            </w:tcMar>
            <w:vAlign w:val="bottom"/>
          </w:tcPr>
          <w:p w14:paraId="00A033B5" w14:textId="77777777" w:rsidR="00223DEA" w:rsidRDefault="00FD32DD">
            <w:pPr>
              <w:widowControl w:val="0"/>
              <w:pBdr>
                <w:top w:val="nil"/>
                <w:left w:val="nil"/>
                <w:bottom w:val="nil"/>
                <w:right w:val="nil"/>
                <w:between w:val="nil"/>
              </w:pBdr>
              <w:rPr>
                <w:sz w:val="16"/>
                <w:szCs w:val="16"/>
              </w:rPr>
            </w:pPr>
            <w:r>
              <w:rPr>
                <w:sz w:val="16"/>
                <w:szCs w:val="16"/>
              </w:rPr>
              <w:t>0.24</w:t>
            </w:r>
          </w:p>
        </w:tc>
        <w:tc>
          <w:tcPr>
            <w:tcW w:w="1125" w:type="dxa"/>
            <w:tcBorders>
              <w:top w:val="nil"/>
              <w:left w:val="nil"/>
              <w:bottom w:val="nil"/>
              <w:right w:val="nil"/>
            </w:tcBorders>
            <w:tcMar>
              <w:top w:w="0" w:type="dxa"/>
              <w:left w:w="0" w:type="dxa"/>
              <w:bottom w:w="0" w:type="dxa"/>
              <w:right w:w="0" w:type="dxa"/>
            </w:tcMar>
            <w:vAlign w:val="bottom"/>
          </w:tcPr>
          <w:p w14:paraId="1CEC5E6E" w14:textId="77777777" w:rsidR="00223DEA" w:rsidRDefault="00FD32DD">
            <w:pPr>
              <w:widowControl w:val="0"/>
              <w:pBdr>
                <w:top w:val="nil"/>
                <w:left w:val="nil"/>
                <w:bottom w:val="nil"/>
                <w:right w:val="nil"/>
                <w:between w:val="nil"/>
              </w:pBdr>
              <w:rPr>
                <w:sz w:val="16"/>
                <w:szCs w:val="16"/>
              </w:rPr>
            </w:pPr>
            <w:r>
              <w:rPr>
                <w:sz w:val="16"/>
                <w:szCs w:val="16"/>
              </w:rPr>
              <w:t>0.79</w:t>
            </w:r>
          </w:p>
        </w:tc>
      </w:tr>
      <w:tr w:rsidR="00223DEA" w14:paraId="458DF006"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22712994"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6A54DE41"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54DF50BF" w14:textId="77777777" w:rsidR="00223DEA" w:rsidRDefault="00FD32DD">
            <w:pPr>
              <w:widowControl w:val="0"/>
              <w:pBdr>
                <w:top w:val="nil"/>
                <w:left w:val="nil"/>
                <w:bottom w:val="nil"/>
                <w:right w:val="nil"/>
                <w:between w:val="nil"/>
              </w:pBdr>
              <w:rPr>
                <w:sz w:val="16"/>
                <w:szCs w:val="16"/>
              </w:rPr>
            </w:pPr>
            <w:r>
              <w:rPr>
                <w:sz w:val="16"/>
                <w:szCs w:val="16"/>
              </w:rPr>
              <w:t>0.73</w:t>
            </w:r>
          </w:p>
        </w:tc>
        <w:tc>
          <w:tcPr>
            <w:tcW w:w="765" w:type="dxa"/>
            <w:tcBorders>
              <w:top w:val="nil"/>
              <w:left w:val="nil"/>
              <w:bottom w:val="nil"/>
              <w:right w:val="nil"/>
            </w:tcBorders>
            <w:tcMar>
              <w:top w:w="0" w:type="dxa"/>
              <w:left w:w="0" w:type="dxa"/>
              <w:bottom w:w="0" w:type="dxa"/>
              <w:right w:w="0" w:type="dxa"/>
            </w:tcMar>
            <w:vAlign w:val="bottom"/>
          </w:tcPr>
          <w:p w14:paraId="16298B8D" w14:textId="77777777" w:rsidR="00223DEA" w:rsidRDefault="00FD32DD">
            <w:pPr>
              <w:widowControl w:val="0"/>
              <w:pBdr>
                <w:top w:val="nil"/>
                <w:left w:val="nil"/>
                <w:bottom w:val="nil"/>
                <w:right w:val="nil"/>
                <w:between w:val="nil"/>
              </w:pBdr>
              <w:rPr>
                <w:sz w:val="16"/>
                <w:szCs w:val="16"/>
              </w:rPr>
            </w:pPr>
            <w:r>
              <w:rPr>
                <w:sz w:val="16"/>
                <w:szCs w:val="16"/>
              </w:rPr>
              <w:t>0.24</w:t>
            </w:r>
          </w:p>
        </w:tc>
        <w:tc>
          <w:tcPr>
            <w:tcW w:w="1125" w:type="dxa"/>
            <w:tcBorders>
              <w:top w:val="nil"/>
              <w:left w:val="nil"/>
              <w:bottom w:val="nil"/>
              <w:right w:val="nil"/>
            </w:tcBorders>
            <w:tcMar>
              <w:top w:w="0" w:type="dxa"/>
              <w:left w:w="0" w:type="dxa"/>
              <w:bottom w:w="0" w:type="dxa"/>
              <w:right w:w="0" w:type="dxa"/>
            </w:tcMar>
            <w:vAlign w:val="bottom"/>
          </w:tcPr>
          <w:p w14:paraId="52DB63BB" w14:textId="77777777" w:rsidR="00223DEA" w:rsidRDefault="00FD32DD">
            <w:pPr>
              <w:widowControl w:val="0"/>
              <w:pBdr>
                <w:top w:val="nil"/>
                <w:left w:val="nil"/>
                <w:bottom w:val="nil"/>
                <w:right w:val="nil"/>
                <w:between w:val="nil"/>
              </w:pBdr>
              <w:rPr>
                <w:sz w:val="16"/>
                <w:szCs w:val="16"/>
              </w:rPr>
            </w:pPr>
            <w:r>
              <w:rPr>
                <w:sz w:val="16"/>
                <w:szCs w:val="16"/>
              </w:rPr>
              <w:t>0.79</w:t>
            </w:r>
          </w:p>
        </w:tc>
      </w:tr>
      <w:tr w:rsidR="00223DEA" w14:paraId="0D3BDFEF"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713DF004"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702DC17C"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2664B1F4" w14:textId="77777777" w:rsidR="00223DEA" w:rsidRDefault="00FD32DD">
            <w:pPr>
              <w:widowControl w:val="0"/>
              <w:pBdr>
                <w:top w:val="nil"/>
                <w:left w:val="nil"/>
                <w:bottom w:val="nil"/>
                <w:right w:val="nil"/>
                <w:between w:val="nil"/>
              </w:pBdr>
              <w:rPr>
                <w:sz w:val="16"/>
                <w:szCs w:val="16"/>
              </w:rPr>
            </w:pPr>
            <w:r>
              <w:rPr>
                <w:sz w:val="16"/>
                <w:szCs w:val="16"/>
              </w:rPr>
              <w:t>0.73</w:t>
            </w:r>
          </w:p>
        </w:tc>
        <w:tc>
          <w:tcPr>
            <w:tcW w:w="765" w:type="dxa"/>
            <w:tcBorders>
              <w:top w:val="nil"/>
              <w:left w:val="nil"/>
              <w:bottom w:val="nil"/>
              <w:right w:val="nil"/>
            </w:tcBorders>
            <w:tcMar>
              <w:top w:w="0" w:type="dxa"/>
              <w:left w:w="0" w:type="dxa"/>
              <w:bottom w:w="0" w:type="dxa"/>
              <w:right w:w="0" w:type="dxa"/>
            </w:tcMar>
            <w:vAlign w:val="bottom"/>
          </w:tcPr>
          <w:p w14:paraId="000B9385" w14:textId="77777777" w:rsidR="00223DEA" w:rsidRDefault="00FD32DD">
            <w:pPr>
              <w:widowControl w:val="0"/>
              <w:pBdr>
                <w:top w:val="nil"/>
                <w:left w:val="nil"/>
                <w:bottom w:val="nil"/>
                <w:right w:val="nil"/>
                <w:between w:val="nil"/>
              </w:pBdr>
              <w:rPr>
                <w:sz w:val="16"/>
                <w:szCs w:val="16"/>
              </w:rPr>
            </w:pPr>
            <w:r>
              <w:rPr>
                <w:sz w:val="16"/>
                <w:szCs w:val="16"/>
              </w:rPr>
              <w:t>0.22</w:t>
            </w:r>
          </w:p>
        </w:tc>
        <w:tc>
          <w:tcPr>
            <w:tcW w:w="1125" w:type="dxa"/>
            <w:tcBorders>
              <w:top w:val="nil"/>
              <w:left w:val="nil"/>
              <w:bottom w:val="nil"/>
              <w:right w:val="nil"/>
            </w:tcBorders>
            <w:tcMar>
              <w:top w:w="0" w:type="dxa"/>
              <w:left w:w="0" w:type="dxa"/>
              <w:bottom w:w="0" w:type="dxa"/>
              <w:right w:w="0" w:type="dxa"/>
            </w:tcMar>
            <w:vAlign w:val="bottom"/>
          </w:tcPr>
          <w:p w14:paraId="5726F96E" w14:textId="77777777" w:rsidR="00223DEA" w:rsidRDefault="00FD32DD">
            <w:pPr>
              <w:widowControl w:val="0"/>
              <w:pBdr>
                <w:top w:val="nil"/>
                <w:left w:val="nil"/>
                <w:bottom w:val="nil"/>
                <w:right w:val="nil"/>
                <w:between w:val="nil"/>
              </w:pBdr>
              <w:rPr>
                <w:sz w:val="16"/>
                <w:szCs w:val="16"/>
              </w:rPr>
            </w:pPr>
            <w:r>
              <w:rPr>
                <w:sz w:val="16"/>
                <w:szCs w:val="16"/>
              </w:rPr>
              <w:t>0.76</w:t>
            </w:r>
          </w:p>
        </w:tc>
      </w:tr>
      <w:tr w:rsidR="00223DEA" w14:paraId="5180A2CB"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4D0A9550"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2A0EEE76"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19DEFAE3" w14:textId="77777777" w:rsidR="00223DEA" w:rsidRDefault="00FD32DD">
            <w:pPr>
              <w:widowControl w:val="0"/>
              <w:pBdr>
                <w:top w:val="nil"/>
                <w:left w:val="nil"/>
                <w:bottom w:val="nil"/>
                <w:right w:val="nil"/>
                <w:between w:val="nil"/>
              </w:pBdr>
              <w:rPr>
                <w:sz w:val="16"/>
                <w:szCs w:val="16"/>
              </w:rPr>
            </w:pPr>
            <w:r>
              <w:rPr>
                <w:sz w:val="16"/>
                <w:szCs w:val="16"/>
              </w:rPr>
              <w:t>0.55</w:t>
            </w:r>
          </w:p>
        </w:tc>
        <w:tc>
          <w:tcPr>
            <w:tcW w:w="765" w:type="dxa"/>
            <w:tcBorders>
              <w:top w:val="nil"/>
              <w:left w:val="nil"/>
              <w:bottom w:val="nil"/>
              <w:right w:val="nil"/>
            </w:tcBorders>
            <w:tcMar>
              <w:top w:w="0" w:type="dxa"/>
              <w:left w:w="0" w:type="dxa"/>
              <w:bottom w:w="0" w:type="dxa"/>
              <w:right w:w="0" w:type="dxa"/>
            </w:tcMar>
            <w:vAlign w:val="bottom"/>
          </w:tcPr>
          <w:p w14:paraId="1A4B9E06" w14:textId="77777777" w:rsidR="00223DEA" w:rsidRDefault="00FD32DD">
            <w:pPr>
              <w:widowControl w:val="0"/>
              <w:pBdr>
                <w:top w:val="nil"/>
                <w:left w:val="nil"/>
                <w:bottom w:val="nil"/>
                <w:right w:val="nil"/>
                <w:between w:val="nil"/>
              </w:pBdr>
              <w:rPr>
                <w:sz w:val="16"/>
                <w:szCs w:val="16"/>
              </w:rPr>
            </w:pPr>
            <w:r>
              <w:rPr>
                <w:sz w:val="16"/>
                <w:szCs w:val="16"/>
              </w:rPr>
              <w:t>-0.02</w:t>
            </w:r>
          </w:p>
        </w:tc>
        <w:tc>
          <w:tcPr>
            <w:tcW w:w="1125" w:type="dxa"/>
            <w:tcBorders>
              <w:top w:val="nil"/>
              <w:left w:val="nil"/>
              <w:bottom w:val="nil"/>
              <w:right w:val="nil"/>
            </w:tcBorders>
            <w:tcMar>
              <w:top w:w="0" w:type="dxa"/>
              <w:left w:w="0" w:type="dxa"/>
              <w:bottom w:w="0" w:type="dxa"/>
              <w:right w:w="0" w:type="dxa"/>
            </w:tcMar>
            <w:vAlign w:val="bottom"/>
          </w:tcPr>
          <w:p w14:paraId="61FA1190" w14:textId="77777777" w:rsidR="00223DEA" w:rsidRDefault="00FD32DD">
            <w:pPr>
              <w:widowControl w:val="0"/>
              <w:pBdr>
                <w:top w:val="nil"/>
                <w:left w:val="nil"/>
                <w:bottom w:val="nil"/>
                <w:right w:val="nil"/>
                <w:between w:val="nil"/>
              </w:pBdr>
              <w:rPr>
                <w:sz w:val="16"/>
                <w:szCs w:val="16"/>
              </w:rPr>
            </w:pPr>
            <w:r>
              <w:rPr>
                <w:sz w:val="16"/>
                <w:szCs w:val="16"/>
              </w:rPr>
              <w:t>0.8</w:t>
            </w:r>
          </w:p>
        </w:tc>
      </w:tr>
      <w:tr w:rsidR="00223DEA" w14:paraId="58FC4EAE"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4EF22BA6"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3B815A58"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6C73B00B" w14:textId="77777777" w:rsidR="00223DEA" w:rsidRDefault="00FD32DD">
            <w:pPr>
              <w:widowControl w:val="0"/>
              <w:pBdr>
                <w:top w:val="nil"/>
                <w:left w:val="nil"/>
                <w:bottom w:val="nil"/>
                <w:right w:val="nil"/>
                <w:between w:val="nil"/>
              </w:pBdr>
              <w:rPr>
                <w:sz w:val="16"/>
                <w:szCs w:val="16"/>
              </w:rPr>
            </w:pPr>
            <w:r>
              <w:rPr>
                <w:sz w:val="16"/>
                <w:szCs w:val="16"/>
              </w:rPr>
              <w:t>0.52</w:t>
            </w:r>
          </w:p>
        </w:tc>
        <w:tc>
          <w:tcPr>
            <w:tcW w:w="765" w:type="dxa"/>
            <w:tcBorders>
              <w:top w:val="nil"/>
              <w:left w:val="nil"/>
              <w:bottom w:val="nil"/>
              <w:right w:val="nil"/>
            </w:tcBorders>
            <w:tcMar>
              <w:top w:w="0" w:type="dxa"/>
              <w:left w:w="0" w:type="dxa"/>
              <w:bottom w:w="0" w:type="dxa"/>
              <w:right w:w="0" w:type="dxa"/>
            </w:tcMar>
            <w:vAlign w:val="bottom"/>
          </w:tcPr>
          <w:p w14:paraId="2D357A2D" w14:textId="77777777" w:rsidR="00223DEA" w:rsidRDefault="00FD32DD">
            <w:pPr>
              <w:widowControl w:val="0"/>
              <w:pBdr>
                <w:top w:val="nil"/>
                <w:left w:val="nil"/>
                <w:bottom w:val="nil"/>
                <w:right w:val="nil"/>
                <w:between w:val="nil"/>
              </w:pBdr>
              <w:rPr>
                <w:sz w:val="16"/>
                <w:szCs w:val="16"/>
              </w:rPr>
            </w:pPr>
            <w:r>
              <w:rPr>
                <w:sz w:val="16"/>
                <w:szCs w:val="16"/>
              </w:rPr>
              <w:t>0.17</w:t>
            </w:r>
          </w:p>
        </w:tc>
        <w:tc>
          <w:tcPr>
            <w:tcW w:w="1125" w:type="dxa"/>
            <w:tcBorders>
              <w:top w:val="nil"/>
              <w:left w:val="nil"/>
              <w:bottom w:val="nil"/>
              <w:right w:val="nil"/>
            </w:tcBorders>
            <w:tcMar>
              <w:top w:w="0" w:type="dxa"/>
              <w:left w:w="0" w:type="dxa"/>
              <w:bottom w:w="0" w:type="dxa"/>
              <w:right w:w="0" w:type="dxa"/>
            </w:tcMar>
            <w:vAlign w:val="bottom"/>
          </w:tcPr>
          <w:p w14:paraId="779CE4A4" w14:textId="77777777" w:rsidR="00223DEA" w:rsidRDefault="00FD32DD">
            <w:pPr>
              <w:widowControl w:val="0"/>
              <w:pBdr>
                <w:top w:val="nil"/>
                <w:left w:val="nil"/>
                <w:bottom w:val="nil"/>
                <w:right w:val="nil"/>
                <w:between w:val="nil"/>
              </w:pBdr>
              <w:rPr>
                <w:sz w:val="16"/>
                <w:szCs w:val="16"/>
              </w:rPr>
            </w:pPr>
            <w:r>
              <w:rPr>
                <w:sz w:val="16"/>
                <w:szCs w:val="16"/>
              </w:rPr>
              <w:t>0.81</w:t>
            </w:r>
          </w:p>
        </w:tc>
      </w:tr>
      <w:tr w:rsidR="00223DEA" w14:paraId="2B8C3709"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26340A7" w14:textId="77777777" w:rsidR="00223DEA" w:rsidRDefault="00FD32DD">
            <w:pPr>
              <w:widowControl w:val="0"/>
              <w:pBdr>
                <w:top w:val="nil"/>
                <w:left w:val="nil"/>
                <w:bottom w:val="nil"/>
                <w:right w:val="nil"/>
                <w:between w:val="nil"/>
              </w:pBdr>
              <w:rPr>
                <w:sz w:val="16"/>
                <w:szCs w:val="16"/>
              </w:rPr>
            </w:pPr>
            <w:r>
              <w:rPr>
                <w:i/>
                <w:sz w:val="16"/>
                <w:szCs w:val="16"/>
              </w:rPr>
              <w:t>Spiny lobster</w:t>
            </w:r>
          </w:p>
        </w:tc>
        <w:tc>
          <w:tcPr>
            <w:tcW w:w="1230" w:type="dxa"/>
            <w:tcBorders>
              <w:top w:val="nil"/>
              <w:left w:val="nil"/>
              <w:bottom w:val="nil"/>
              <w:right w:val="nil"/>
            </w:tcBorders>
            <w:tcMar>
              <w:top w:w="0" w:type="dxa"/>
              <w:left w:w="0" w:type="dxa"/>
              <w:bottom w:w="0" w:type="dxa"/>
              <w:right w:w="0" w:type="dxa"/>
            </w:tcMar>
            <w:vAlign w:val="bottom"/>
          </w:tcPr>
          <w:p w14:paraId="14B41F89" w14:textId="77777777" w:rsidR="00223DEA" w:rsidRDefault="00223DEA">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5D2A8E94" w14:textId="77777777" w:rsidR="00223DEA" w:rsidRDefault="00223DEA">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44ACAC5E" w14:textId="77777777" w:rsidR="00223DEA" w:rsidRDefault="00223DEA">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2F5D5B81" w14:textId="77777777" w:rsidR="00223DEA" w:rsidRDefault="00223DEA">
            <w:pPr>
              <w:widowControl w:val="0"/>
              <w:pBdr>
                <w:top w:val="nil"/>
                <w:left w:val="nil"/>
                <w:bottom w:val="nil"/>
                <w:right w:val="nil"/>
                <w:between w:val="nil"/>
              </w:pBdr>
              <w:rPr>
                <w:sz w:val="16"/>
                <w:szCs w:val="16"/>
              </w:rPr>
            </w:pPr>
          </w:p>
        </w:tc>
      </w:tr>
      <w:tr w:rsidR="00223DEA" w14:paraId="12F48115"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D281F93" w14:textId="77777777" w:rsidR="00223DEA" w:rsidRDefault="00FD32DD">
            <w:pPr>
              <w:widowControl w:val="0"/>
              <w:pBdr>
                <w:top w:val="nil"/>
                <w:left w:val="nil"/>
                <w:bottom w:val="nil"/>
                <w:right w:val="nil"/>
                <w:between w:val="nil"/>
              </w:pBdr>
              <w:ind w:left="180"/>
              <w:rPr>
                <w:sz w:val="16"/>
                <w:szCs w:val="16"/>
              </w:rPr>
            </w:pPr>
            <w:r>
              <w:rPr>
                <w:b/>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475012EF" w14:textId="77777777" w:rsidR="00223DEA" w:rsidRDefault="00FD32DD">
            <w:pPr>
              <w:widowControl w:val="0"/>
              <w:pBdr>
                <w:top w:val="nil"/>
                <w:left w:val="nil"/>
                <w:bottom w:val="nil"/>
                <w:right w:val="nil"/>
                <w:between w:val="nil"/>
              </w:pBdr>
              <w:rPr>
                <w:sz w:val="16"/>
                <w:szCs w:val="16"/>
              </w:rPr>
            </w:pPr>
            <w:proofErr w:type="spellStart"/>
            <w:r>
              <w:rPr>
                <w:b/>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65F32E11" w14:textId="77777777" w:rsidR="00223DEA" w:rsidRDefault="00FD32DD">
            <w:pPr>
              <w:widowControl w:val="0"/>
              <w:pBdr>
                <w:top w:val="nil"/>
                <w:left w:val="nil"/>
                <w:bottom w:val="nil"/>
                <w:right w:val="nil"/>
                <w:between w:val="nil"/>
              </w:pBdr>
              <w:rPr>
                <w:sz w:val="16"/>
                <w:szCs w:val="16"/>
              </w:rPr>
            </w:pPr>
            <w:r>
              <w:rPr>
                <w:b/>
                <w:sz w:val="16"/>
                <w:szCs w:val="16"/>
              </w:rPr>
              <w:t>0.97</w:t>
            </w:r>
          </w:p>
        </w:tc>
        <w:tc>
          <w:tcPr>
            <w:tcW w:w="765" w:type="dxa"/>
            <w:tcBorders>
              <w:top w:val="nil"/>
              <w:left w:val="nil"/>
              <w:bottom w:val="nil"/>
              <w:right w:val="nil"/>
            </w:tcBorders>
            <w:tcMar>
              <w:top w:w="0" w:type="dxa"/>
              <w:left w:w="0" w:type="dxa"/>
              <w:bottom w:w="0" w:type="dxa"/>
              <w:right w:w="0" w:type="dxa"/>
            </w:tcMar>
            <w:vAlign w:val="bottom"/>
          </w:tcPr>
          <w:p w14:paraId="3D3B3AD0" w14:textId="77777777" w:rsidR="00223DEA" w:rsidRDefault="00FD32DD">
            <w:pPr>
              <w:widowControl w:val="0"/>
              <w:pBdr>
                <w:top w:val="nil"/>
                <w:left w:val="nil"/>
                <w:bottom w:val="nil"/>
                <w:right w:val="nil"/>
                <w:between w:val="nil"/>
              </w:pBdr>
              <w:rPr>
                <w:sz w:val="16"/>
                <w:szCs w:val="16"/>
              </w:rPr>
            </w:pPr>
            <w:r>
              <w:rPr>
                <w:b/>
                <w:sz w:val="16"/>
                <w:szCs w:val="16"/>
              </w:rPr>
              <w:t>0.44</w:t>
            </w:r>
          </w:p>
        </w:tc>
        <w:tc>
          <w:tcPr>
            <w:tcW w:w="1125" w:type="dxa"/>
            <w:tcBorders>
              <w:top w:val="nil"/>
              <w:left w:val="nil"/>
              <w:bottom w:val="nil"/>
              <w:right w:val="nil"/>
            </w:tcBorders>
            <w:tcMar>
              <w:top w:w="0" w:type="dxa"/>
              <w:left w:w="0" w:type="dxa"/>
              <w:bottom w:w="0" w:type="dxa"/>
              <w:right w:w="0" w:type="dxa"/>
            </w:tcMar>
            <w:vAlign w:val="bottom"/>
          </w:tcPr>
          <w:p w14:paraId="244C01F9" w14:textId="77777777" w:rsidR="00223DEA" w:rsidRDefault="00FD32DD">
            <w:pPr>
              <w:widowControl w:val="0"/>
              <w:pBdr>
                <w:top w:val="nil"/>
                <w:left w:val="nil"/>
                <w:bottom w:val="nil"/>
                <w:right w:val="nil"/>
                <w:between w:val="nil"/>
              </w:pBdr>
              <w:rPr>
                <w:sz w:val="16"/>
                <w:szCs w:val="16"/>
              </w:rPr>
            </w:pPr>
            <w:r>
              <w:rPr>
                <w:b/>
                <w:sz w:val="16"/>
                <w:szCs w:val="16"/>
              </w:rPr>
              <w:t>0.88</w:t>
            </w:r>
          </w:p>
        </w:tc>
      </w:tr>
      <w:tr w:rsidR="00223DEA" w14:paraId="14AA1BBE"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4908AB04"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6C958E9E"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408D3F41" w14:textId="77777777" w:rsidR="00223DEA" w:rsidRDefault="00FD32DD">
            <w:pPr>
              <w:widowControl w:val="0"/>
              <w:pBdr>
                <w:top w:val="nil"/>
                <w:left w:val="nil"/>
                <w:bottom w:val="nil"/>
                <w:right w:val="nil"/>
                <w:between w:val="nil"/>
              </w:pBdr>
              <w:rPr>
                <w:sz w:val="16"/>
                <w:szCs w:val="16"/>
              </w:rPr>
            </w:pPr>
            <w:r>
              <w:rPr>
                <w:sz w:val="16"/>
                <w:szCs w:val="16"/>
              </w:rPr>
              <w:t>0.97</w:t>
            </w:r>
          </w:p>
        </w:tc>
        <w:tc>
          <w:tcPr>
            <w:tcW w:w="765" w:type="dxa"/>
            <w:tcBorders>
              <w:top w:val="nil"/>
              <w:left w:val="nil"/>
              <w:bottom w:val="nil"/>
              <w:right w:val="nil"/>
            </w:tcBorders>
            <w:tcMar>
              <w:top w:w="0" w:type="dxa"/>
              <w:left w:w="0" w:type="dxa"/>
              <w:bottom w:w="0" w:type="dxa"/>
              <w:right w:w="0" w:type="dxa"/>
            </w:tcMar>
            <w:vAlign w:val="bottom"/>
          </w:tcPr>
          <w:p w14:paraId="05C08432" w14:textId="77777777" w:rsidR="00223DEA" w:rsidRDefault="00FD32DD">
            <w:pPr>
              <w:widowControl w:val="0"/>
              <w:pBdr>
                <w:top w:val="nil"/>
                <w:left w:val="nil"/>
                <w:bottom w:val="nil"/>
                <w:right w:val="nil"/>
                <w:between w:val="nil"/>
              </w:pBdr>
              <w:rPr>
                <w:sz w:val="16"/>
                <w:szCs w:val="16"/>
              </w:rPr>
            </w:pPr>
            <w:r>
              <w:rPr>
                <w:sz w:val="16"/>
                <w:szCs w:val="16"/>
              </w:rPr>
              <w:t>0.44</w:t>
            </w:r>
          </w:p>
        </w:tc>
        <w:tc>
          <w:tcPr>
            <w:tcW w:w="1125" w:type="dxa"/>
            <w:tcBorders>
              <w:top w:val="nil"/>
              <w:left w:val="nil"/>
              <w:bottom w:val="nil"/>
              <w:right w:val="nil"/>
            </w:tcBorders>
            <w:tcMar>
              <w:top w:w="0" w:type="dxa"/>
              <w:left w:w="0" w:type="dxa"/>
              <w:bottom w:w="0" w:type="dxa"/>
              <w:right w:w="0" w:type="dxa"/>
            </w:tcMar>
            <w:vAlign w:val="bottom"/>
          </w:tcPr>
          <w:p w14:paraId="459C3500" w14:textId="77777777" w:rsidR="00223DEA" w:rsidRDefault="00FD32DD">
            <w:pPr>
              <w:widowControl w:val="0"/>
              <w:pBdr>
                <w:top w:val="nil"/>
                <w:left w:val="nil"/>
                <w:bottom w:val="nil"/>
                <w:right w:val="nil"/>
                <w:between w:val="nil"/>
              </w:pBdr>
              <w:rPr>
                <w:sz w:val="16"/>
                <w:szCs w:val="16"/>
              </w:rPr>
            </w:pPr>
            <w:r>
              <w:rPr>
                <w:sz w:val="16"/>
                <w:szCs w:val="16"/>
              </w:rPr>
              <w:t>0.88</w:t>
            </w:r>
          </w:p>
        </w:tc>
      </w:tr>
      <w:tr w:rsidR="00223DEA" w14:paraId="70ED38F7"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5CF6FA39"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09EA5160"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7D407C3B" w14:textId="77777777" w:rsidR="00223DEA" w:rsidRDefault="00FD32DD">
            <w:pPr>
              <w:widowControl w:val="0"/>
              <w:pBdr>
                <w:top w:val="nil"/>
                <w:left w:val="nil"/>
                <w:bottom w:val="nil"/>
                <w:right w:val="nil"/>
                <w:between w:val="nil"/>
              </w:pBdr>
              <w:rPr>
                <w:sz w:val="16"/>
                <w:szCs w:val="16"/>
              </w:rPr>
            </w:pPr>
            <w:r>
              <w:rPr>
                <w:sz w:val="16"/>
                <w:szCs w:val="16"/>
              </w:rPr>
              <w:t>0.97</w:t>
            </w:r>
          </w:p>
        </w:tc>
        <w:tc>
          <w:tcPr>
            <w:tcW w:w="765" w:type="dxa"/>
            <w:tcBorders>
              <w:top w:val="nil"/>
              <w:left w:val="nil"/>
              <w:bottom w:val="nil"/>
              <w:right w:val="nil"/>
            </w:tcBorders>
            <w:tcMar>
              <w:top w:w="0" w:type="dxa"/>
              <w:left w:w="0" w:type="dxa"/>
              <w:bottom w:w="0" w:type="dxa"/>
              <w:right w:w="0" w:type="dxa"/>
            </w:tcMar>
            <w:vAlign w:val="bottom"/>
          </w:tcPr>
          <w:p w14:paraId="2DEAD1A8" w14:textId="77777777" w:rsidR="00223DEA" w:rsidRDefault="00FD32DD">
            <w:pPr>
              <w:widowControl w:val="0"/>
              <w:pBdr>
                <w:top w:val="nil"/>
                <w:left w:val="nil"/>
                <w:bottom w:val="nil"/>
                <w:right w:val="nil"/>
                <w:between w:val="nil"/>
              </w:pBdr>
              <w:rPr>
                <w:sz w:val="16"/>
                <w:szCs w:val="16"/>
              </w:rPr>
            </w:pPr>
            <w:r>
              <w:rPr>
                <w:sz w:val="16"/>
                <w:szCs w:val="16"/>
              </w:rPr>
              <w:t>0.44</w:t>
            </w:r>
          </w:p>
        </w:tc>
        <w:tc>
          <w:tcPr>
            <w:tcW w:w="1125" w:type="dxa"/>
            <w:tcBorders>
              <w:top w:val="nil"/>
              <w:left w:val="nil"/>
              <w:bottom w:val="nil"/>
              <w:right w:val="nil"/>
            </w:tcBorders>
            <w:tcMar>
              <w:top w:w="0" w:type="dxa"/>
              <w:left w:w="0" w:type="dxa"/>
              <w:bottom w:w="0" w:type="dxa"/>
              <w:right w:w="0" w:type="dxa"/>
            </w:tcMar>
            <w:vAlign w:val="bottom"/>
          </w:tcPr>
          <w:p w14:paraId="2479D500" w14:textId="77777777" w:rsidR="00223DEA" w:rsidRDefault="00FD32DD">
            <w:pPr>
              <w:widowControl w:val="0"/>
              <w:pBdr>
                <w:top w:val="nil"/>
                <w:left w:val="nil"/>
                <w:bottom w:val="nil"/>
                <w:right w:val="nil"/>
                <w:between w:val="nil"/>
              </w:pBdr>
              <w:rPr>
                <w:sz w:val="16"/>
                <w:szCs w:val="16"/>
              </w:rPr>
            </w:pPr>
            <w:r>
              <w:rPr>
                <w:sz w:val="16"/>
                <w:szCs w:val="16"/>
              </w:rPr>
              <w:t>0.88</w:t>
            </w:r>
          </w:p>
        </w:tc>
      </w:tr>
      <w:tr w:rsidR="00223DEA" w14:paraId="5A198AE6"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57AF3F02"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7911237D"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218B649A" w14:textId="77777777" w:rsidR="00223DEA" w:rsidRDefault="00FD32DD">
            <w:pPr>
              <w:widowControl w:val="0"/>
              <w:pBdr>
                <w:top w:val="nil"/>
                <w:left w:val="nil"/>
                <w:bottom w:val="nil"/>
                <w:right w:val="nil"/>
                <w:between w:val="nil"/>
              </w:pBdr>
              <w:rPr>
                <w:sz w:val="16"/>
                <w:szCs w:val="16"/>
              </w:rPr>
            </w:pPr>
            <w:r>
              <w:rPr>
                <w:sz w:val="16"/>
                <w:szCs w:val="16"/>
              </w:rPr>
              <w:t>0.96</w:t>
            </w:r>
          </w:p>
        </w:tc>
        <w:tc>
          <w:tcPr>
            <w:tcW w:w="765" w:type="dxa"/>
            <w:tcBorders>
              <w:top w:val="nil"/>
              <w:left w:val="nil"/>
              <w:bottom w:val="nil"/>
              <w:right w:val="nil"/>
            </w:tcBorders>
            <w:tcMar>
              <w:top w:w="0" w:type="dxa"/>
              <w:left w:w="0" w:type="dxa"/>
              <w:bottom w:w="0" w:type="dxa"/>
              <w:right w:w="0" w:type="dxa"/>
            </w:tcMar>
            <w:vAlign w:val="bottom"/>
          </w:tcPr>
          <w:p w14:paraId="7B9F3AE3" w14:textId="77777777" w:rsidR="00223DEA" w:rsidRDefault="00FD32DD">
            <w:pPr>
              <w:widowControl w:val="0"/>
              <w:pBdr>
                <w:top w:val="nil"/>
                <w:left w:val="nil"/>
                <w:bottom w:val="nil"/>
                <w:right w:val="nil"/>
                <w:between w:val="nil"/>
              </w:pBdr>
              <w:rPr>
                <w:sz w:val="16"/>
                <w:szCs w:val="16"/>
              </w:rPr>
            </w:pPr>
            <w:r>
              <w:rPr>
                <w:sz w:val="16"/>
                <w:szCs w:val="16"/>
              </w:rPr>
              <w:t>0.44</w:t>
            </w:r>
          </w:p>
        </w:tc>
        <w:tc>
          <w:tcPr>
            <w:tcW w:w="1125" w:type="dxa"/>
            <w:tcBorders>
              <w:top w:val="nil"/>
              <w:left w:val="nil"/>
              <w:bottom w:val="nil"/>
              <w:right w:val="nil"/>
            </w:tcBorders>
            <w:tcMar>
              <w:top w:w="0" w:type="dxa"/>
              <w:left w:w="0" w:type="dxa"/>
              <w:bottom w:w="0" w:type="dxa"/>
              <w:right w:w="0" w:type="dxa"/>
            </w:tcMar>
            <w:vAlign w:val="bottom"/>
          </w:tcPr>
          <w:p w14:paraId="26A31997" w14:textId="77777777" w:rsidR="00223DEA" w:rsidRDefault="00FD32DD">
            <w:pPr>
              <w:widowControl w:val="0"/>
              <w:pBdr>
                <w:top w:val="nil"/>
                <w:left w:val="nil"/>
                <w:bottom w:val="nil"/>
                <w:right w:val="nil"/>
                <w:between w:val="nil"/>
              </w:pBdr>
              <w:rPr>
                <w:sz w:val="16"/>
                <w:szCs w:val="16"/>
              </w:rPr>
            </w:pPr>
            <w:r>
              <w:rPr>
                <w:sz w:val="16"/>
                <w:szCs w:val="16"/>
              </w:rPr>
              <w:t>0.88</w:t>
            </w:r>
          </w:p>
        </w:tc>
      </w:tr>
      <w:tr w:rsidR="00223DEA" w14:paraId="775CA6BD"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20F2799D"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113050A2"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05920D1B" w14:textId="77777777" w:rsidR="00223DEA" w:rsidRDefault="00FD32DD">
            <w:pPr>
              <w:widowControl w:val="0"/>
              <w:pBdr>
                <w:top w:val="nil"/>
                <w:left w:val="nil"/>
                <w:bottom w:val="nil"/>
                <w:right w:val="nil"/>
                <w:between w:val="nil"/>
              </w:pBdr>
              <w:rPr>
                <w:sz w:val="16"/>
                <w:szCs w:val="16"/>
              </w:rPr>
            </w:pPr>
            <w:r>
              <w:rPr>
                <w:sz w:val="16"/>
                <w:szCs w:val="16"/>
              </w:rPr>
              <w:t>0.93</w:t>
            </w:r>
          </w:p>
        </w:tc>
        <w:tc>
          <w:tcPr>
            <w:tcW w:w="765" w:type="dxa"/>
            <w:tcBorders>
              <w:top w:val="nil"/>
              <w:left w:val="nil"/>
              <w:bottom w:val="nil"/>
              <w:right w:val="nil"/>
            </w:tcBorders>
            <w:tcMar>
              <w:top w:w="0" w:type="dxa"/>
              <w:left w:w="0" w:type="dxa"/>
              <w:bottom w:w="0" w:type="dxa"/>
              <w:right w:w="0" w:type="dxa"/>
            </w:tcMar>
            <w:vAlign w:val="bottom"/>
          </w:tcPr>
          <w:p w14:paraId="4F0D6567" w14:textId="77777777" w:rsidR="00223DEA" w:rsidRDefault="00FD32DD">
            <w:pPr>
              <w:widowControl w:val="0"/>
              <w:pBdr>
                <w:top w:val="nil"/>
                <w:left w:val="nil"/>
                <w:bottom w:val="nil"/>
                <w:right w:val="nil"/>
                <w:between w:val="nil"/>
              </w:pBdr>
              <w:rPr>
                <w:sz w:val="16"/>
                <w:szCs w:val="16"/>
              </w:rPr>
            </w:pPr>
            <w:r>
              <w:rPr>
                <w:sz w:val="16"/>
                <w:szCs w:val="16"/>
              </w:rPr>
              <w:t>0.53</w:t>
            </w:r>
          </w:p>
        </w:tc>
        <w:tc>
          <w:tcPr>
            <w:tcW w:w="1125" w:type="dxa"/>
            <w:tcBorders>
              <w:top w:val="nil"/>
              <w:left w:val="nil"/>
              <w:bottom w:val="nil"/>
              <w:right w:val="nil"/>
            </w:tcBorders>
            <w:tcMar>
              <w:top w:w="0" w:type="dxa"/>
              <w:left w:w="0" w:type="dxa"/>
              <w:bottom w:w="0" w:type="dxa"/>
              <w:right w:w="0" w:type="dxa"/>
            </w:tcMar>
            <w:vAlign w:val="bottom"/>
          </w:tcPr>
          <w:p w14:paraId="4FF7FAC8" w14:textId="77777777" w:rsidR="00223DEA" w:rsidRDefault="00FD32DD">
            <w:pPr>
              <w:widowControl w:val="0"/>
              <w:pBdr>
                <w:top w:val="nil"/>
                <w:left w:val="nil"/>
                <w:bottom w:val="nil"/>
                <w:right w:val="nil"/>
                <w:between w:val="nil"/>
              </w:pBdr>
              <w:rPr>
                <w:sz w:val="16"/>
                <w:szCs w:val="16"/>
              </w:rPr>
            </w:pPr>
            <w:r>
              <w:rPr>
                <w:sz w:val="16"/>
                <w:szCs w:val="16"/>
              </w:rPr>
              <w:t>0.88</w:t>
            </w:r>
          </w:p>
        </w:tc>
      </w:tr>
      <w:tr w:rsidR="00223DEA" w14:paraId="2FF2AD27"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875A9EE"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1504E050"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771E1029" w14:textId="77777777" w:rsidR="00223DEA" w:rsidRDefault="00FD32DD">
            <w:pPr>
              <w:widowControl w:val="0"/>
              <w:pBdr>
                <w:top w:val="nil"/>
                <w:left w:val="nil"/>
                <w:bottom w:val="nil"/>
                <w:right w:val="nil"/>
                <w:between w:val="nil"/>
              </w:pBdr>
              <w:rPr>
                <w:sz w:val="16"/>
                <w:szCs w:val="16"/>
              </w:rPr>
            </w:pPr>
            <w:r>
              <w:rPr>
                <w:sz w:val="16"/>
                <w:szCs w:val="16"/>
              </w:rPr>
              <w:t>0.92</w:t>
            </w:r>
          </w:p>
        </w:tc>
        <w:tc>
          <w:tcPr>
            <w:tcW w:w="765" w:type="dxa"/>
            <w:tcBorders>
              <w:top w:val="nil"/>
              <w:left w:val="nil"/>
              <w:bottom w:val="nil"/>
              <w:right w:val="nil"/>
            </w:tcBorders>
            <w:tcMar>
              <w:top w:w="0" w:type="dxa"/>
              <w:left w:w="0" w:type="dxa"/>
              <w:bottom w:w="0" w:type="dxa"/>
              <w:right w:w="0" w:type="dxa"/>
            </w:tcMar>
            <w:vAlign w:val="bottom"/>
          </w:tcPr>
          <w:p w14:paraId="575EF073" w14:textId="77777777" w:rsidR="00223DEA" w:rsidRDefault="00FD32DD">
            <w:pPr>
              <w:widowControl w:val="0"/>
              <w:pBdr>
                <w:top w:val="nil"/>
                <w:left w:val="nil"/>
                <w:bottom w:val="nil"/>
                <w:right w:val="nil"/>
                <w:between w:val="nil"/>
              </w:pBdr>
              <w:rPr>
                <w:sz w:val="16"/>
                <w:szCs w:val="16"/>
              </w:rPr>
            </w:pPr>
            <w:r>
              <w:rPr>
                <w:sz w:val="16"/>
                <w:szCs w:val="16"/>
              </w:rPr>
              <w:t>0.53</w:t>
            </w:r>
          </w:p>
        </w:tc>
        <w:tc>
          <w:tcPr>
            <w:tcW w:w="1125" w:type="dxa"/>
            <w:tcBorders>
              <w:top w:val="nil"/>
              <w:left w:val="nil"/>
              <w:bottom w:val="nil"/>
              <w:right w:val="nil"/>
            </w:tcBorders>
            <w:tcMar>
              <w:top w:w="0" w:type="dxa"/>
              <w:left w:w="0" w:type="dxa"/>
              <w:bottom w:w="0" w:type="dxa"/>
              <w:right w:w="0" w:type="dxa"/>
            </w:tcMar>
            <w:vAlign w:val="bottom"/>
          </w:tcPr>
          <w:p w14:paraId="703B59D8" w14:textId="77777777" w:rsidR="00223DEA" w:rsidRDefault="00FD32DD">
            <w:pPr>
              <w:widowControl w:val="0"/>
              <w:pBdr>
                <w:top w:val="nil"/>
                <w:left w:val="nil"/>
                <w:bottom w:val="nil"/>
                <w:right w:val="nil"/>
                <w:between w:val="nil"/>
              </w:pBdr>
              <w:rPr>
                <w:sz w:val="16"/>
                <w:szCs w:val="16"/>
              </w:rPr>
            </w:pPr>
            <w:r>
              <w:rPr>
                <w:sz w:val="16"/>
                <w:szCs w:val="16"/>
              </w:rPr>
              <w:t>0.88</w:t>
            </w:r>
          </w:p>
        </w:tc>
      </w:tr>
      <w:tr w:rsidR="00223DEA" w14:paraId="20D1069B"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0BE98A69" w14:textId="77777777" w:rsidR="00223DEA" w:rsidRDefault="00FD32DD">
            <w:pPr>
              <w:widowControl w:val="0"/>
              <w:pBdr>
                <w:top w:val="nil"/>
                <w:left w:val="nil"/>
                <w:bottom w:val="nil"/>
                <w:right w:val="nil"/>
                <w:between w:val="nil"/>
              </w:pBdr>
              <w:rPr>
                <w:sz w:val="16"/>
                <w:szCs w:val="16"/>
              </w:rPr>
            </w:pPr>
            <w:r>
              <w:rPr>
                <w:i/>
                <w:sz w:val="16"/>
                <w:szCs w:val="16"/>
              </w:rPr>
              <w:t>Razor clam</w:t>
            </w:r>
          </w:p>
        </w:tc>
        <w:tc>
          <w:tcPr>
            <w:tcW w:w="1230" w:type="dxa"/>
            <w:tcBorders>
              <w:top w:val="nil"/>
              <w:left w:val="nil"/>
              <w:bottom w:val="nil"/>
              <w:right w:val="nil"/>
            </w:tcBorders>
            <w:tcMar>
              <w:top w:w="0" w:type="dxa"/>
              <w:left w:w="0" w:type="dxa"/>
              <w:bottom w:w="0" w:type="dxa"/>
              <w:right w:w="0" w:type="dxa"/>
            </w:tcMar>
            <w:vAlign w:val="bottom"/>
          </w:tcPr>
          <w:p w14:paraId="196F9E70" w14:textId="77777777" w:rsidR="00223DEA" w:rsidRDefault="00223DEA">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6A1DDC51" w14:textId="77777777" w:rsidR="00223DEA" w:rsidRDefault="00223DEA">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169A0105" w14:textId="77777777" w:rsidR="00223DEA" w:rsidRDefault="00223DEA">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2D25DE61" w14:textId="77777777" w:rsidR="00223DEA" w:rsidRDefault="00223DEA">
            <w:pPr>
              <w:widowControl w:val="0"/>
              <w:pBdr>
                <w:top w:val="nil"/>
                <w:left w:val="nil"/>
                <w:bottom w:val="nil"/>
                <w:right w:val="nil"/>
                <w:between w:val="nil"/>
              </w:pBdr>
              <w:rPr>
                <w:sz w:val="16"/>
                <w:szCs w:val="16"/>
              </w:rPr>
            </w:pPr>
          </w:p>
        </w:tc>
      </w:tr>
      <w:tr w:rsidR="00223DEA" w14:paraId="0154661B"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0DF73A35" w14:textId="77777777" w:rsidR="00223DEA" w:rsidRDefault="00FD32DD">
            <w:pPr>
              <w:widowControl w:val="0"/>
              <w:pBdr>
                <w:top w:val="nil"/>
                <w:left w:val="nil"/>
                <w:bottom w:val="nil"/>
                <w:right w:val="nil"/>
                <w:between w:val="nil"/>
              </w:pBdr>
              <w:ind w:left="180"/>
              <w:rPr>
                <w:sz w:val="16"/>
                <w:szCs w:val="16"/>
              </w:rPr>
            </w:pPr>
            <w:r>
              <w:rPr>
                <w:b/>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6080CB2F" w14:textId="77777777" w:rsidR="00223DEA" w:rsidRDefault="00FD32DD">
            <w:pPr>
              <w:widowControl w:val="0"/>
              <w:pBdr>
                <w:top w:val="nil"/>
                <w:left w:val="nil"/>
                <w:bottom w:val="nil"/>
                <w:right w:val="nil"/>
                <w:between w:val="nil"/>
              </w:pBdr>
              <w:rPr>
                <w:sz w:val="16"/>
                <w:szCs w:val="16"/>
              </w:rPr>
            </w:pPr>
            <w:proofErr w:type="spellStart"/>
            <w:r>
              <w:rPr>
                <w:b/>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47FFB24D" w14:textId="77777777" w:rsidR="00223DEA" w:rsidRDefault="00FD32DD">
            <w:pPr>
              <w:widowControl w:val="0"/>
              <w:pBdr>
                <w:top w:val="nil"/>
                <w:left w:val="nil"/>
                <w:bottom w:val="nil"/>
                <w:right w:val="nil"/>
                <w:between w:val="nil"/>
              </w:pBdr>
              <w:rPr>
                <w:sz w:val="16"/>
                <w:szCs w:val="16"/>
              </w:rPr>
            </w:pPr>
            <w:r>
              <w:rPr>
                <w:b/>
                <w:sz w:val="16"/>
                <w:szCs w:val="16"/>
              </w:rPr>
              <w:t>0.87</w:t>
            </w:r>
          </w:p>
        </w:tc>
        <w:tc>
          <w:tcPr>
            <w:tcW w:w="765" w:type="dxa"/>
            <w:tcBorders>
              <w:top w:val="nil"/>
              <w:left w:val="nil"/>
              <w:bottom w:val="nil"/>
              <w:right w:val="nil"/>
            </w:tcBorders>
            <w:tcMar>
              <w:top w:w="0" w:type="dxa"/>
              <w:left w:w="0" w:type="dxa"/>
              <w:bottom w:w="0" w:type="dxa"/>
              <w:right w:w="0" w:type="dxa"/>
            </w:tcMar>
            <w:vAlign w:val="bottom"/>
          </w:tcPr>
          <w:p w14:paraId="376800DA" w14:textId="77777777" w:rsidR="00223DEA" w:rsidRDefault="00FD32DD">
            <w:pPr>
              <w:widowControl w:val="0"/>
              <w:pBdr>
                <w:top w:val="nil"/>
                <w:left w:val="nil"/>
                <w:bottom w:val="nil"/>
                <w:right w:val="nil"/>
                <w:between w:val="nil"/>
              </w:pBdr>
              <w:rPr>
                <w:sz w:val="16"/>
                <w:szCs w:val="16"/>
              </w:rPr>
            </w:pPr>
            <w:r>
              <w:rPr>
                <w:b/>
                <w:sz w:val="16"/>
                <w:szCs w:val="16"/>
              </w:rPr>
              <w:t>0.52</w:t>
            </w:r>
          </w:p>
        </w:tc>
        <w:tc>
          <w:tcPr>
            <w:tcW w:w="1125" w:type="dxa"/>
            <w:tcBorders>
              <w:top w:val="nil"/>
              <w:left w:val="nil"/>
              <w:bottom w:val="nil"/>
              <w:right w:val="nil"/>
            </w:tcBorders>
            <w:tcMar>
              <w:top w:w="0" w:type="dxa"/>
              <w:left w:w="0" w:type="dxa"/>
              <w:bottom w:w="0" w:type="dxa"/>
              <w:right w:w="0" w:type="dxa"/>
            </w:tcMar>
            <w:vAlign w:val="bottom"/>
          </w:tcPr>
          <w:p w14:paraId="2BF56C9C" w14:textId="77777777" w:rsidR="00223DEA" w:rsidRDefault="00FD32DD">
            <w:pPr>
              <w:widowControl w:val="0"/>
              <w:pBdr>
                <w:top w:val="nil"/>
                <w:left w:val="nil"/>
                <w:bottom w:val="nil"/>
                <w:right w:val="nil"/>
                <w:between w:val="nil"/>
              </w:pBdr>
              <w:rPr>
                <w:sz w:val="16"/>
                <w:szCs w:val="16"/>
              </w:rPr>
            </w:pPr>
            <w:r>
              <w:rPr>
                <w:b/>
                <w:sz w:val="16"/>
                <w:szCs w:val="16"/>
              </w:rPr>
              <w:t>0.8</w:t>
            </w:r>
          </w:p>
        </w:tc>
      </w:tr>
      <w:tr w:rsidR="00223DEA" w14:paraId="0A10F549"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1DDDCD96"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6124BAAC"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591A5341" w14:textId="77777777" w:rsidR="00223DEA" w:rsidRDefault="00FD32DD">
            <w:pPr>
              <w:widowControl w:val="0"/>
              <w:pBdr>
                <w:top w:val="nil"/>
                <w:left w:val="nil"/>
                <w:bottom w:val="nil"/>
                <w:right w:val="nil"/>
                <w:between w:val="nil"/>
              </w:pBdr>
              <w:rPr>
                <w:sz w:val="16"/>
                <w:szCs w:val="16"/>
              </w:rPr>
            </w:pPr>
            <w:r>
              <w:rPr>
                <w:sz w:val="16"/>
                <w:szCs w:val="16"/>
              </w:rPr>
              <w:t>0.86</w:t>
            </w:r>
          </w:p>
        </w:tc>
        <w:tc>
          <w:tcPr>
            <w:tcW w:w="765" w:type="dxa"/>
            <w:tcBorders>
              <w:top w:val="nil"/>
              <w:left w:val="nil"/>
              <w:bottom w:val="nil"/>
              <w:right w:val="nil"/>
            </w:tcBorders>
            <w:tcMar>
              <w:top w:w="0" w:type="dxa"/>
              <w:left w:w="0" w:type="dxa"/>
              <w:bottom w:w="0" w:type="dxa"/>
              <w:right w:w="0" w:type="dxa"/>
            </w:tcMar>
            <w:vAlign w:val="bottom"/>
          </w:tcPr>
          <w:p w14:paraId="61F8C305" w14:textId="77777777" w:rsidR="00223DEA" w:rsidRDefault="00FD32DD">
            <w:pPr>
              <w:widowControl w:val="0"/>
              <w:pBdr>
                <w:top w:val="nil"/>
                <w:left w:val="nil"/>
                <w:bottom w:val="nil"/>
                <w:right w:val="nil"/>
                <w:between w:val="nil"/>
              </w:pBdr>
              <w:rPr>
                <w:sz w:val="16"/>
                <w:szCs w:val="16"/>
              </w:rPr>
            </w:pPr>
            <w:r>
              <w:rPr>
                <w:sz w:val="16"/>
                <w:szCs w:val="16"/>
              </w:rPr>
              <w:t>0.50</w:t>
            </w:r>
          </w:p>
        </w:tc>
        <w:tc>
          <w:tcPr>
            <w:tcW w:w="1125" w:type="dxa"/>
            <w:tcBorders>
              <w:top w:val="nil"/>
              <w:left w:val="nil"/>
              <w:bottom w:val="nil"/>
              <w:right w:val="nil"/>
            </w:tcBorders>
            <w:tcMar>
              <w:top w:w="0" w:type="dxa"/>
              <w:left w:w="0" w:type="dxa"/>
              <w:bottom w:w="0" w:type="dxa"/>
              <w:right w:w="0" w:type="dxa"/>
            </w:tcMar>
            <w:vAlign w:val="bottom"/>
          </w:tcPr>
          <w:p w14:paraId="1F5E91ED" w14:textId="77777777" w:rsidR="00223DEA" w:rsidRDefault="00FD32DD">
            <w:pPr>
              <w:widowControl w:val="0"/>
              <w:pBdr>
                <w:top w:val="nil"/>
                <w:left w:val="nil"/>
                <w:bottom w:val="nil"/>
                <w:right w:val="nil"/>
                <w:between w:val="nil"/>
              </w:pBdr>
              <w:rPr>
                <w:sz w:val="16"/>
                <w:szCs w:val="16"/>
              </w:rPr>
            </w:pPr>
            <w:r>
              <w:rPr>
                <w:sz w:val="16"/>
                <w:szCs w:val="16"/>
              </w:rPr>
              <w:t>0.8</w:t>
            </w:r>
          </w:p>
        </w:tc>
      </w:tr>
      <w:tr w:rsidR="00223DEA" w14:paraId="7CA32D0B"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479EB03C"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2DDBC8E9"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63B767B0" w14:textId="77777777" w:rsidR="00223DEA" w:rsidRDefault="00FD32DD">
            <w:pPr>
              <w:widowControl w:val="0"/>
              <w:pBdr>
                <w:top w:val="nil"/>
                <w:left w:val="nil"/>
                <w:bottom w:val="nil"/>
                <w:right w:val="nil"/>
                <w:between w:val="nil"/>
              </w:pBdr>
              <w:rPr>
                <w:sz w:val="16"/>
                <w:szCs w:val="16"/>
              </w:rPr>
            </w:pPr>
            <w:r>
              <w:rPr>
                <w:sz w:val="16"/>
                <w:szCs w:val="16"/>
              </w:rPr>
              <w:t>0.86</w:t>
            </w:r>
          </w:p>
        </w:tc>
        <w:tc>
          <w:tcPr>
            <w:tcW w:w="765" w:type="dxa"/>
            <w:tcBorders>
              <w:top w:val="nil"/>
              <w:left w:val="nil"/>
              <w:bottom w:val="nil"/>
              <w:right w:val="nil"/>
            </w:tcBorders>
            <w:tcMar>
              <w:top w:w="0" w:type="dxa"/>
              <w:left w:w="0" w:type="dxa"/>
              <w:bottom w:w="0" w:type="dxa"/>
              <w:right w:w="0" w:type="dxa"/>
            </w:tcMar>
            <w:vAlign w:val="bottom"/>
          </w:tcPr>
          <w:p w14:paraId="0E11AB00" w14:textId="77777777" w:rsidR="00223DEA" w:rsidRDefault="00FD32DD">
            <w:pPr>
              <w:widowControl w:val="0"/>
              <w:pBdr>
                <w:top w:val="nil"/>
                <w:left w:val="nil"/>
                <w:bottom w:val="nil"/>
                <w:right w:val="nil"/>
                <w:between w:val="nil"/>
              </w:pBdr>
              <w:rPr>
                <w:sz w:val="16"/>
                <w:szCs w:val="16"/>
              </w:rPr>
            </w:pPr>
            <w:r>
              <w:rPr>
                <w:sz w:val="16"/>
                <w:szCs w:val="16"/>
              </w:rPr>
              <w:t>0.50</w:t>
            </w:r>
          </w:p>
        </w:tc>
        <w:tc>
          <w:tcPr>
            <w:tcW w:w="1125" w:type="dxa"/>
            <w:tcBorders>
              <w:top w:val="nil"/>
              <w:left w:val="nil"/>
              <w:bottom w:val="nil"/>
              <w:right w:val="nil"/>
            </w:tcBorders>
            <w:tcMar>
              <w:top w:w="0" w:type="dxa"/>
              <w:left w:w="0" w:type="dxa"/>
              <w:bottom w:w="0" w:type="dxa"/>
              <w:right w:w="0" w:type="dxa"/>
            </w:tcMar>
            <w:vAlign w:val="bottom"/>
          </w:tcPr>
          <w:p w14:paraId="56D9CD3B" w14:textId="77777777" w:rsidR="00223DEA" w:rsidRDefault="00FD32DD">
            <w:pPr>
              <w:widowControl w:val="0"/>
              <w:pBdr>
                <w:top w:val="nil"/>
                <w:left w:val="nil"/>
                <w:bottom w:val="nil"/>
                <w:right w:val="nil"/>
                <w:between w:val="nil"/>
              </w:pBdr>
              <w:rPr>
                <w:sz w:val="16"/>
                <w:szCs w:val="16"/>
              </w:rPr>
            </w:pPr>
            <w:r>
              <w:rPr>
                <w:sz w:val="16"/>
                <w:szCs w:val="16"/>
              </w:rPr>
              <w:t>0.8</w:t>
            </w:r>
          </w:p>
        </w:tc>
      </w:tr>
      <w:tr w:rsidR="00223DEA" w14:paraId="7AD17260"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1B03EC52"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008DB9DE"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58203657" w14:textId="77777777" w:rsidR="00223DEA" w:rsidRDefault="00FD32DD">
            <w:pPr>
              <w:widowControl w:val="0"/>
              <w:pBdr>
                <w:top w:val="nil"/>
                <w:left w:val="nil"/>
                <w:bottom w:val="nil"/>
                <w:right w:val="nil"/>
                <w:between w:val="nil"/>
              </w:pBdr>
              <w:rPr>
                <w:sz w:val="16"/>
                <w:szCs w:val="16"/>
              </w:rPr>
            </w:pPr>
            <w:r>
              <w:rPr>
                <w:sz w:val="16"/>
                <w:szCs w:val="16"/>
              </w:rPr>
              <w:t>0.86</w:t>
            </w:r>
          </w:p>
        </w:tc>
        <w:tc>
          <w:tcPr>
            <w:tcW w:w="765" w:type="dxa"/>
            <w:tcBorders>
              <w:top w:val="nil"/>
              <w:left w:val="nil"/>
              <w:bottom w:val="nil"/>
              <w:right w:val="nil"/>
            </w:tcBorders>
            <w:tcMar>
              <w:top w:w="0" w:type="dxa"/>
              <w:left w:w="0" w:type="dxa"/>
              <w:bottom w:w="0" w:type="dxa"/>
              <w:right w:w="0" w:type="dxa"/>
            </w:tcMar>
            <w:vAlign w:val="bottom"/>
          </w:tcPr>
          <w:p w14:paraId="66D18664" w14:textId="77777777" w:rsidR="00223DEA" w:rsidRDefault="00FD32DD">
            <w:pPr>
              <w:widowControl w:val="0"/>
              <w:pBdr>
                <w:top w:val="nil"/>
                <w:left w:val="nil"/>
                <w:bottom w:val="nil"/>
                <w:right w:val="nil"/>
                <w:between w:val="nil"/>
              </w:pBdr>
              <w:rPr>
                <w:sz w:val="16"/>
                <w:szCs w:val="16"/>
              </w:rPr>
            </w:pPr>
            <w:r>
              <w:rPr>
                <w:sz w:val="16"/>
                <w:szCs w:val="16"/>
              </w:rPr>
              <w:t>0.55</w:t>
            </w:r>
          </w:p>
        </w:tc>
        <w:tc>
          <w:tcPr>
            <w:tcW w:w="1125" w:type="dxa"/>
            <w:tcBorders>
              <w:top w:val="nil"/>
              <w:left w:val="nil"/>
              <w:bottom w:val="nil"/>
              <w:right w:val="nil"/>
            </w:tcBorders>
            <w:tcMar>
              <w:top w:w="0" w:type="dxa"/>
              <w:left w:w="0" w:type="dxa"/>
              <w:bottom w:w="0" w:type="dxa"/>
              <w:right w:w="0" w:type="dxa"/>
            </w:tcMar>
            <w:vAlign w:val="bottom"/>
          </w:tcPr>
          <w:p w14:paraId="0F1D8705" w14:textId="77777777" w:rsidR="00223DEA" w:rsidRDefault="00FD32DD">
            <w:pPr>
              <w:widowControl w:val="0"/>
              <w:pBdr>
                <w:top w:val="nil"/>
                <w:left w:val="nil"/>
                <w:bottom w:val="nil"/>
                <w:right w:val="nil"/>
                <w:between w:val="nil"/>
              </w:pBdr>
              <w:rPr>
                <w:sz w:val="16"/>
                <w:szCs w:val="16"/>
              </w:rPr>
            </w:pPr>
            <w:r>
              <w:rPr>
                <w:sz w:val="16"/>
                <w:szCs w:val="16"/>
              </w:rPr>
              <w:t>0.83</w:t>
            </w:r>
          </w:p>
        </w:tc>
      </w:tr>
      <w:tr w:rsidR="00223DEA" w14:paraId="569CAC53"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501DC97B"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21C75039"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765D5AB1" w14:textId="77777777" w:rsidR="00223DEA" w:rsidRDefault="00FD32DD">
            <w:pPr>
              <w:widowControl w:val="0"/>
              <w:pBdr>
                <w:top w:val="nil"/>
                <w:left w:val="nil"/>
                <w:bottom w:val="nil"/>
                <w:right w:val="nil"/>
                <w:between w:val="nil"/>
              </w:pBdr>
              <w:rPr>
                <w:sz w:val="16"/>
                <w:szCs w:val="16"/>
              </w:rPr>
            </w:pPr>
            <w:r>
              <w:rPr>
                <w:sz w:val="16"/>
                <w:szCs w:val="16"/>
              </w:rPr>
              <w:t>0.81</w:t>
            </w:r>
          </w:p>
        </w:tc>
        <w:tc>
          <w:tcPr>
            <w:tcW w:w="765" w:type="dxa"/>
            <w:tcBorders>
              <w:top w:val="nil"/>
              <w:left w:val="nil"/>
              <w:bottom w:val="nil"/>
              <w:right w:val="nil"/>
            </w:tcBorders>
            <w:tcMar>
              <w:top w:w="0" w:type="dxa"/>
              <w:left w:w="0" w:type="dxa"/>
              <w:bottom w:w="0" w:type="dxa"/>
              <w:right w:w="0" w:type="dxa"/>
            </w:tcMar>
            <w:vAlign w:val="bottom"/>
          </w:tcPr>
          <w:p w14:paraId="766D3D25" w14:textId="77777777" w:rsidR="00223DEA" w:rsidRDefault="00FD32DD">
            <w:pPr>
              <w:widowControl w:val="0"/>
              <w:pBdr>
                <w:top w:val="nil"/>
                <w:left w:val="nil"/>
                <w:bottom w:val="nil"/>
                <w:right w:val="nil"/>
                <w:between w:val="nil"/>
              </w:pBdr>
              <w:rPr>
                <w:sz w:val="16"/>
                <w:szCs w:val="16"/>
              </w:rPr>
            </w:pPr>
            <w:r>
              <w:rPr>
                <w:sz w:val="16"/>
                <w:szCs w:val="16"/>
              </w:rPr>
              <w:t>0.45</w:t>
            </w:r>
          </w:p>
        </w:tc>
        <w:tc>
          <w:tcPr>
            <w:tcW w:w="1125" w:type="dxa"/>
            <w:tcBorders>
              <w:top w:val="nil"/>
              <w:left w:val="nil"/>
              <w:bottom w:val="nil"/>
              <w:right w:val="nil"/>
            </w:tcBorders>
            <w:tcMar>
              <w:top w:w="0" w:type="dxa"/>
              <w:left w:w="0" w:type="dxa"/>
              <w:bottom w:w="0" w:type="dxa"/>
              <w:right w:w="0" w:type="dxa"/>
            </w:tcMar>
            <w:vAlign w:val="bottom"/>
          </w:tcPr>
          <w:p w14:paraId="57CFB697" w14:textId="77777777" w:rsidR="00223DEA" w:rsidRDefault="00FD32DD">
            <w:pPr>
              <w:widowControl w:val="0"/>
              <w:pBdr>
                <w:top w:val="nil"/>
                <w:left w:val="nil"/>
                <w:bottom w:val="nil"/>
                <w:right w:val="nil"/>
                <w:between w:val="nil"/>
              </w:pBdr>
              <w:rPr>
                <w:sz w:val="16"/>
                <w:szCs w:val="16"/>
              </w:rPr>
            </w:pPr>
            <w:r>
              <w:rPr>
                <w:sz w:val="16"/>
                <w:szCs w:val="16"/>
              </w:rPr>
              <w:t>0.79</w:t>
            </w:r>
          </w:p>
        </w:tc>
      </w:tr>
      <w:tr w:rsidR="00223DEA" w14:paraId="00E819F9"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538BD474"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366239FC"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71575C33" w14:textId="77777777" w:rsidR="00223DEA" w:rsidRDefault="00FD32DD">
            <w:pPr>
              <w:widowControl w:val="0"/>
              <w:pBdr>
                <w:top w:val="nil"/>
                <w:left w:val="nil"/>
                <w:bottom w:val="nil"/>
                <w:right w:val="nil"/>
                <w:between w:val="nil"/>
              </w:pBdr>
              <w:rPr>
                <w:sz w:val="16"/>
                <w:szCs w:val="16"/>
              </w:rPr>
            </w:pPr>
            <w:r>
              <w:rPr>
                <w:sz w:val="16"/>
                <w:szCs w:val="16"/>
              </w:rPr>
              <w:t>0.78</w:t>
            </w:r>
          </w:p>
        </w:tc>
        <w:tc>
          <w:tcPr>
            <w:tcW w:w="765" w:type="dxa"/>
            <w:tcBorders>
              <w:top w:val="nil"/>
              <w:left w:val="nil"/>
              <w:bottom w:val="nil"/>
              <w:right w:val="nil"/>
            </w:tcBorders>
            <w:tcMar>
              <w:top w:w="0" w:type="dxa"/>
              <w:left w:w="0" w:type="dxa"/>
              <w:bottom w:w="0" w:type="dxa"/>
              <w:right w:w="0" w:type="dxa"/>
            </w:tcMar>
            <w:vAlign w:val="bottom"/>
          </w:tcPr>
          <w:p w14:paraId="3F7900B2" w14:textId="77777777" w:rsidR="00223DEA" w:rsidRDefault="00FD32DD">
            <w:pPr>
              <w:widowControl w:val="0"/>
              <w:pBdr>
                <w:top w:val="nil"/>
                <w:left w:val="nil"/>
                <w:bottom w:val="nil"/>
                <w:right w:val="nil"/>
                <w:between w:val="nil"/>
              </w:pBdr>
              <w:rPr>
                <w:sz w:val="16"/>
                <w:szCs w:val="16"/>
              </w:rPr>
            </w:pPr>
            <w:r>
              <w:rPr>
                <w:sz w:val="16"/>
                <w:szCs w:val="16"/>
              </w:rPr>
              <w:t>0.40</w:t>
            </w:r>
          </w:p>
        </w:tc>
        <w:tc>
          <w:tcPr>
            <w:tcW w:w="1125" w:type="dxa"/>
            <w:tcBorders>
              <w:top w:val="nil"/>
              <w:left w:val="nil"/>
              <w:bottom w:val="nil"/>
              <w:right w:val="nil"/>
            </w:tcBorders>
            <w:tcMar>
              <w:top w:w="0" w:type="dxa"/>
              <w:left w:w="0" w:type="dxa"/>
              <w:bottom w:w="0" w:type="dxa"/>
              <w:right w:w="0" w:type="dxa"/>
            </w:tcMar>
            <w:vAlign w:val="bottom"/>
          </w:tcPr>
          <w:p w14:paraId="201C835C" w14:textId="77777777" w:rsidR="00223DEA" w:rsidRDefault="00FD32DD">
            <w:pPr>
              <w:widowControl w:val="0"/>
              <w:pBdr>
                <w:top w:val="nil"/>
                <w:left w:val="nil"/>
                <w:bottom w:val="nil"/>
                <w:right w:val="nil"/>
                <w:between w:val="nil"/>
              </w:pBdr>
              <w:rPr>
                <w:sz w:val="16"/>
                <w:szCs w:val="16"/>
              </w:rPr>
            </w:pPr>
            <w:r>
              <w:rPr>
                <w:sz w:val="16"/>
                <w:szCs w:val="16"/>
              </w:rPr>
              <w:t>0.78</w:t>
            </w:r>
          </w:p>
        </w:tc>
      </w:tr>
      <w:tr w:rsidR="00223DEA" w14:paraId="5B52953D"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33905C0" w14:textId="77777777" w:rsidR="00223DEA" w:rsidRDefault="00FD32DD">
            <w:pPr>
              <w:widowControl w:val="0"/>
              <w:pBdr>
                <w:top w:val="nil"/>
                <w:left w:val="nil"/>
                <w:bottom w:val="nil"/>
                <w:right w:val="nil"/>
                <w:between w:val="nil"/>
              </w:pBdr>
              <w:rPr>
                <w:sz w:val="16"/>
                <w:szCs w:val="16"/>
              </w:rPr>
            </w:pPr>
            <w:r>
              <w:rPr>
                <w:i/>
                <w:sz w:val="16"/>
                <w:szCs w:val="16"/>
              </w:rPr>
              <w:t>Sea mussel</w:t>
            </w:r>
          </w:p>
        </w:tc>
        <w:tc>
          <w:tcPr>
            <w:tcW w:w="1230" w:type="dxa"/>
            <w:tcBorders>
              <w:top w:val="nil"/>
              <w:left w:val="nil"/>
              <w:bottom w:val="nil"/>
              <w:right w:val="nil"/>
            </w:tcBorders>
            <w:tcMar>
              <w:top w:w="0" w:type="dxa"/>
              <w:left w:w="0" w:type="dxa"/>
              <w:bottom w:w="0" w:type="dxa"/>
              <w:right w:w="0" w:type="dxa"/>
            </w:tcMar>
            <w:vAlign w:val="bottom"/>
          </w:tcPr>
          <w:p w14:paraId="1D9E7B9B" w14:textId="77777777" w:rsidR="00223DEA" w:rsidRDefault="00223DEA">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63F8BAFB" w14:textId="77777777" w:rsidR="00223DEA" w:rsidRDefault="00223DEA">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582A0892" w14:textId="77777777" w:rsidR="00223DEA" w:rsidRDefault="00223DEA">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5F97BDA0" w14:textId="77777777" w:rsidR="00223DEA" w:rsidRDefault="00223DEA">
            <w:pPr>
              <w:widowControl w:val="0"/>
              <w:pBdr>
                <w:top w:val="nil"/>
                <w:left w:val="nil"/>
                <w:bottom w:val="nil"/>
                <w:right w:val="nil"/>
                <w:between w:val="nil"/>
              </w:pBdr>
              <w:rPr>
                <w:sz w:val="16"/>
                <w:szCs w:val="16"/>
              </w:rPr>
            </w:pPr>
          </w:p>
        </w:tc>
      </w:tr>
      <w:tr w:rsidR="00223DEA" w14:paraId="23001E6A"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0A343781" w14:textId="77777777" w:rsidR="00223DEA" w:rsidRDefault="00FD32DD">
            <w:pPr>
              <w:widowControl w:val="0"/>
              <w:pBdr>
                <w:top w:val="nil"/>
                <w:left w:val="nil"/>
                <w:bottom w:val="nil"/>
                <w:right w:val="nil"/>
                <w:between w:val="nil"/>
              </w:pBdr>
              <w:ind w:left="180"/>
              <w:rPr>
                <w:sz w:val="16"/>
                <w:szCs w:val="16"/>
              </w:rPr>
            </w:pPr>
            <w:r>
              <w:rPr>
                <w:b/>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10420A63" w14:textId="77777777" w:rsidR="00223DEA" w:rsidRDefault="00FD32DD">
            <w:pPr>
              <w:widowControl w:val="0"/>
              <w:pBdr>
                <w:top w:val="nil"/>
                <w:left w:val="nil"/>
                <w:bottom w:val="nil"/>
                <w:right w:val="nil"/>
                <w:between w:val="nil"/>
              </w:pBdr>
              <w:rPr>
                <w:sz w:val="16"/>
                <w:szCs w:val="16"/>
              </w:rPr>
            </w:pPr>
            <w:proofErr w:type="spellStart"/>
            <w:r>
              <w:rPr>
                <w:b/>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5095261F" w14:textId="77777777" w:rsidR="00223DEA" w:rsidRDefault="00FD32DD">
            <w:pPr>
              <w:widowControl w:val="0"/>
              <w:pBdr>
                <w:top w:val="nil"/>
                <w:left w:val="nil"/>
                <w:bottom w:val="nil"/>
                <w:right w:val="nil"/>
                <w:between w:val="nil"/>
              </w:pBdr>
              <w:rPr>
                <w:sz w:val="16"/>
                <w:szCs w:val="16"/>
              </w:rPr>
            </w:pPr>
            <w:r>
              <w:rPr>
                <w:b/>
                <w:sz w:val="16"/>
                <w:szCs w:val="16"/>
              </w:rPr>
              <w:t>0.72</w:t>
            </w:r>
          </w:p>
        </w:tc>
        <w:tc>
          <w:tcPr>
            <w:tcW w:w="765" w:type="dxa"/>
            <w:tcBorders>
              <w:top w:val="nil"/>
              <w:left w:val="nil"/>
              <w:bottom w:val="nil"/>
              <w:right w:val="nil"/>
            </w:tcBorders>
            <w:tcMar>
              <w:top w:w="0" w:type="dxa"/>
              <w:left w:w="0" w:type="dxa"/>
              <w:bottom w:w="0" w:type="dxa"/>
              <w:right w:w="0" w:type="dxa"/>
            </w:tcMar>
            <w:vAlign w:val="bottom"/>
          </w:tcPr>
          <w:p w14:paraId="04E448E9" w14:textId="77777777" w:rsidR="00223DEA" w:rsidRDefault="00FD32DD">
            <w:pPr>
              <w:widowControl w:val="0"/>
              <w:pBdr>
                <w:top w:val="nil"/>
                <w:left w:val="nil"/>
                <w:bottom w:val="nil"/>
                <w:right w:val="nil"/>
                <w:between w:val="nil"/>
              </w:pBdr>
              <w:rPr>
                <w:sz w:val="16"/>
                <w:szCs w:val="16"/>
              </w:rPr>
            </w:pPr>
            <w:r>
              <w:rPr>
                <w:b/>
                <w:sz w:val="16"/>
                <w:szCs w:val="16"/>
              </w:rPr>
              <w:t>-0.01</w:t>
            </w:r>
          </w:p>
        </w:tc>
        <w:tc>
          <w:tcPr>
            <w:tcW w:w="1125" w:type="dxa"/>
            <w:tcBorders>
              <w:top w:val="nil"/>
              <w:left w:val="nil"/>
              <w:bottom w:val="nil"/>
              <w:right w:val="nil"/>
            </w:tcBorders>
            <w:tcMar>
              <w:top w:w="0" w:type="dxa"/>
              <w:left w:w="0" w:type="dxa"/>
              <w:bottom w:w="0" w:type="dxa"/>
              <w:right w:w="0" w:type="dxa"/>
            </w:tcMar>
            <w:vAlign w:val="bottom"/>
          </w:tcPr>
          <w:p w14:paraId="44CDB75C" w14:textId="77777777" w:rsidR="00223DEA" w:rsidRDefault="00FD32DD">
            <w:pPr>
              <w:widowControl w:val="0"/>
              <w:pBdr>
                <w:top w:val="nil"/>
                <w:left w:val="nil"/>
                <w:bottom w:val="nil"/>
                <w:right w:val="nil"/>
                <w:between w:val="nil"/>
              </w:pBdr>
              <w:rPr>
                <w:sz w:val="16"/>
                <w:szCs w:val="16"/>
              </w:rPr>
            </w:pPr>
            <w:r>
              <w:rPr>
                <w:b/>
                <w:sz w:val="16"/>
                <w:szCs w:val="16"/>
              </w:rPr>
              <w:t>0.96</w:t>
            </w:r>
          </w:p>
        </w:tc>
      </w:tr>
      <w:tr w:rsidR="00223DEA" w14:paraId="4264ED19"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569B81C1"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26CD9A43"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38A3CB51" w14:textId="77777777" w:rsidR="00223DEA" w:rsidRDefault="00FD32DD">
            <w:pPr>
              <w:widowControl w:val="0"/>
              <w:pBdr>
                <w:top w:val="nil"/>
                <w:left w:val="nil"/>
                <w:bottom w:val="nil"/>
                <w:right w:val="nil"/>
                <w:between w:val="nil"/>
              </w:pBdr>
              <w:rPr>
                <w:sz w:val="16"/>
                <w:szCs w:val="16"/>
              </w:rPr>
            </w:pPr>
            <w:r>
              <w:rPr>
                <w:sz w:val="16"/>
                <w:szCs w:val="16"/>
              </w:rPr>
              <w:t>0.64</w:t>
            </w:r>
          </w:p>
        </w:tc>
        <w:tc>
          <w:tcPr>
            <w:tcW w:w="765" w:type="dxa"/>
            <w:tcBorders>
              <w:top w:val="nil"/>
              <w:left w:val="nil"/>
              <w:bottom w:val="nil"/>
              <w:right w:val="nil"/>
            </w:tcBorders>
            <w:tcMar>
              <w:top w:w="0" w:type="dxa"/>
              <w:left w:w="0" w:type="dxa"/>
              <w:bottom w:w="0" w:type="dxa"/>
              <w:right w:w="0" w:type="dxa"/>
            </w:tcMar>
            <w:vAlign w:val="bottom"/>
          </w:tcPr>
          <w:p w14:paraId="7EBBA722" w14:textId="77777777" w:rsidR="00223DEA" w:rsidRDefault="00FD32DD">
            <w:pPr>
              <w:widowControl w:val="0"/>
              <w:pBdr>
                <w:top w:val="nil"/>
                <w:left w:val="nil"/>
                <w:bottom w:val="nil"/>
                <w:right w:val="nil"/>
                <w:between w:val="nil"/>
              </w:pBdr>
              <w:rPr>
                <w:sz w:val="16"/>
                <w:szCs w:val="16"/>
              </w:rPr>
            </w:pPr>
            <w:r>
              <w:rPr>
                <w:sz w:val="16"/>
                <w:szCs w:val="16"/>
              </w:rPr>
              <w:t>-0.01</w:t>
            </w:r>
          </w:p>
        </w:tc>
        <w:tc>
          <w:tcPr>
            <w:tcW w:w="1125" w:type="dxa"/>
            <w:tcBorders>
              <w:top w:val="nil"/>
              <w:left w:val="nil"/>
              <w:bottom w:val="nil"/>
              <w:right w:val="nil"/>
            </w:tcBorders>
            <w:tcMar>
              <w:top w:w="0" w:type="dxa"/>
              <w:left w:w="0" w:type="dxa"/>
              <w:bottom w:w="0" w:type="dxa"/>
              <w:right w:w="0" w:type="dxa"/>
            </w:tcMar>
            <w:vAlign w:val="bottom"/>
          </w:tcPr>
          <w:p w14:paraId="0007B2D9" w14:textId="77777777" w:rsidR="00223DEA" w:rsidRDefault="00FD32DD">
            <w:pPr>
              <w:widowControl w:val="0"/>
              <w:pBdr>
                <w:top w:val="nil"/>
                <w:left w:val="nil"/>
                <w:bottom w:val="nil"/>
                <w:right w:val="nil"/>
                <w:between w:val="nil"/>
              </w:pBdr>
              <w:rPr>
                <w:sz w:val="16"/>
                <w:szCs w:val="16"/>
              </w:rPr>
            </w:pPr>
            <w:r>
              <w:rPr>
                <w:sz w:val="16"/>
                <w:szCs w:val="16"/>
              </w:rPr>
              <w:t>0.96</w:t>
            </w:r>
          </w:p>
        </w:tc>
      </w:tr>
      <w:tr w:rsidR="00223DEA" w14:paraId="189D855D"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4E8AFC0"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5DAB2DCB"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0B08A4CF" w14:textId="77777777" w:rsidR="00223DEA" w:rsidRDefault="00FD32DD">
            <w:pPr>
              <w:widowControl w:val="0"/>
              <w:pBdr>
                <w:top w:val="nil"/>
                <w:left w:val="nil"/>
                <w:bottom w:val="nil"/>
                <w:right w:val="nil"/>
                <w:between w:val="nil"/>
              </w:pBdr>
              <w:rPr>
                <w:sz w:val="16"/>
                <w:szCs w:val="16"/>
              </w:rPr>
            </w:pPr>
            <w:r>
              <w:rPr>
                <w:sz w:val="16"/>
                <w:szCs w:val="16"/>
              </w:rPr>
              <w:t>0.64</w:t>
            </w:r>
          </w:p>
        </w:tc>
        <w:tc>
          <w:tcPr>
            <w:tcW w:w="765" w:type="dxa"/>
            <w:tcBorders>
              <w:top w:val="nil"/>
              <w:left w:val="nil"/>
              <w:bottom w:val="nil"/>
              <w:right w:val="nil"/>
            </w:tcBorders>
            <w:tcMar>
              <w:top w:w="0" w:type="dxa"/>
              <w:left w:w="0" w:type="dxa"/>
              <w:bottom w:w="0" w:type="dxa"/>
              <w:right w:w="0" w:type="dxa"/>
            </w:tcMar>
            <w:vAlign w:val="bottom"/>
          </w:tcPr>
          <w:p w14:paraId="65A7476E" w14:textId="77777777" w:rsidR="00223DEA" w:rsidRDefault="00FD32DD">
            <w:pPr>
              <w:widowControl w:val="0"/>
              <w:pBdr>
                <w:top w:val="nil"/>
                <w:left w:val="nil"/>
                <w:bottom w:val="nil"/>
                <w:right w:val="nil"/>
                <w:between w:val="nil"/>
              </w:pBdr>
              <w:rPr>
                <w:sz w:val="16"/>
                <w:szCs w:val="16"/>
              </w:rPr>
            </w:pPr>
            <w:r>
              <w:rPr>
                <w:sz w:val="16"/>
                <w:szCs w:val="16"/>
              </w:rPr>
              <w:t>0.16</w:t>
            </w:r>
          </w:p>
        </w:tc>
        <w:tc>
          <w:tcPr>
            <w:tcW w:w="1125" w:type="dxa"/>
            <w:tcBorders>
              <w:top w:val="nil"/>
              <w:left w:val="nil"/>
              <w:bottom w:val="nil"/>
              <w:right w:val="nil"/>
            </w:tcBorders>
            <w:tcMar>
              <w:top w:w="0" w:type="dxa"/>
              <w:left w:w="0" w:type="dxa"/>
              <w:bottom w:w="0" w:type="dxa"/>
              <w:right w:w="0" w:type="dxa"/>
            </w:tcMar>
            <w:vAlign w:val="bottom"/>
          </w:tcPr>
          <w:p w14:paraId="5D6C2392" w14:textId="77777777" w:rsidR="00223DEA" w:rsidRDefault="00FD32DD">
            <w:pPr>
              <w:widowControl w:val="0"/>
              <w:pBdr>
                <w:top w:val="nil"/>
                <w:left w:val="nil"/>
                <w:bottom w:val="nil"/>
                <w:right w:val="nil"/>
                <w:between w:val="nil"/>
              </w:pBdr>
              <w:rPr>
                <w:sz w:val="16"/>
                <w:szCs w:val="16"/>
              </w:rPr>
            </w:pPr>
            <w:r>
              <w:rPr>
                <w:sz w:val="16"/>
                <w:szCs w:val="16"/>
              </w:rPr>
              <w:t>0.97</w:t>
            </w:r>
          </w:p>
        </w:tc>
      </w:tr>
      <w:tr w:rsidR="00223DEA" w14:paraId="79FE6F94"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E11F4C8"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41E89F1B"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142CB1CB" w14:textId="77777777" w:rsidR="00223DEA" w:rsidRDefault="00FD32DD">
            <w:pPr>
              <w:widowControl w:val="0"/>
              <w:pBdr>
                <w:top w:val="nil"/>
                <w:left w:val="nil"/>
                <w:bottom w:val="nil"/>
                <w:right w:val="nil"/>
                <w:between w:val="nil"/>
              </w:pBdr>
              <w:rPr>
                <w:sz w:val="16"/>
                <w:szCs w:val="16"/>
              </w:rPr>
            </w:pPr>
            <w:r>
              <w:rPr>
                <w:sz w:val="16"/>
                <w:szCs w:val="16"/>
              </w:rPr>
              <w:t>0.62</w:t>
            </w:r>
          </w:p>
        </w:tc>
        <w:tc>
          <w:tcPr>
            <w:tcW w:w="765" w:type="dxa"/>
            <w:tcBorders>
              <w:top w:val="nil"/>
              <w:left w:val="nil"/>
              <w:bottom w:val="nil"/>
              <w:right w:val="nil"/>
            </w:tcBorders>
            <w:tcMar>
              <w:top w:w="0" w:type="dxa"/>
              <w:left w:w="0" w:type="dxa"/>
              <w:bottom w:w="0" w:type="dxa"/>
              <w:right w:w="0" w:type="dxa"/>
            </w:tcMar>
            <w:vAlign w:val="bottom"/>
          </w:tcPr>
          <w:p w14:paraId="11AD6A34" w14:textId="77777777" w:rsidR="00223DEA" w:rsidRDefault="00FD32DD">
            <w:pPr>
              <w:widowControl w:val="0"/>
              <w:pBdr>
                <w:top w:val="nil"/>
                <w:left w:val="nil"/>
                <w:bottom w:val="nil"/>
                <w:right w:val="nil"/>
                <w:between w:val="nil"/>
              </w:pBdr>
              <w:rPr>
                <w:sz w:val="16"/>
                <w:szCs w:val="16"/>
              </w:rPr>
            </w:pPr>
            <w:r>
              <w:rPr>
                <w:sz w:val="16"/>
                <w:szCs w:val="16"/>
              </w:rPr>
              <w:t>-0.01</w:t>
            </w:r>
          </w:p>
        </w:tc>
        <w:tc>
          <w:tcPr>
            <w:tcW w:w="1125" w:type="dxa"/>
            <w:tcBorders>
              <w:top w:val="nil"/>
              <w:left w:val="nil"/>
              <w:bottom w:val="nil"/>
              <w:right w:val="nil"/>
            </w:tcBorders>
            <w:tcMar>
              <w:top w:w="0" w:type="dxa"/>
              <w:left w:w="0" w:type="dxa"/>
              <w:bottom w:w="0" w:type="dxa"/>
              <w:right w:w="0" w:type="dxa"/>
            </w:tcMar>
            <w:vAlign w:val="bottom"/>
          </w:tcPr>
          <w:p w14:paraId="44CFFBDF" w14:textId="77777777" w:rsidR="00223DEA" w:rsidRDefault="00FD32DD">
            <w:pPr>
              <w:widowControl w:val="0"/>
              <w:pBdr>
                <w:top w:val="nil"/>
                <w:left w:val="nil"/>
                <w:bottom w:val="nil"/>
                <w:right w:val="nil"/>
                <w:between w:val="nil"/>
              </w:pBdr>
              <w:rPr>
                <w:sz w:val="16"/>
                <w:szCs w:val="16"/>
              </w:rPr>
            </w:pPr>
            <w:r>
              <w:rPr>
                <w:sz w:val="16"/>
                <w:szCs w:val="16"/>
              </w:rPr>
              <w:t>0.96</w:t>
            </w:r>
          </w:p>
        </w:tc>
      </w:tr>
      <w:tr w:rsidR="00223DEA" w14:paraId="5B1466F8"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10B6B3D"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1E1DE159"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7B5AD32B" w14:textId="77777777" w:rsidR="00223DEA" w:rsidRDefault="00FD32DD">
            <w:pPr>
              <w:widowControl w:val="0"/>
              <w:pBdr>
                <w:top w:val="nil"/>
                <w:left w:val="nil"/>
                <w:bottom w:val="nil"/>
                <w:right w:val="nil"/>
                <w:between w:val="nil"/>
              </w:pBdr>
              <w:rPr>
                <w:sz w:val="16"/>
                <w:szCs w:val="16"/>
              </w:rPr>
            </w:pPr>
            <w:r>
              <w:rPr>
                <w:sz w:val="16"/>
                <w:szCs w:val="16"/>
              </w:rPr>
              <w:t>0.62</w:t>
            </w:r>
          </w:p>
        </w:tc>
        <w:tc>
          <w:tcPr>
            <w:tcW w:w="765" w:type="dxa"/>
            <w:tcBorders>
              <w:top w:val="nil"/>
              <w:left w:val="nil"/>
              <w:bottom w:val="nil"/>
              <w:right w:val="nil"/>
            </w:tcBorders>
            <w:tcMar>
              <w:top w:w="0" w:type="dxa"/>
              <w:left w:w="0" w:type="dxa"/>
              <w:bottom w:w="0" w:type="dxa"/>
              <w:right w:w="0" w:type="dxa"/>
            </w:tcMar>
            <w:vAlign w:val="bottom"/>
          </w:tcPr>
          <w:p w14:paraId="66640F88" w14:textId="77777777" w:rsidR="00223DEA" w:rsidRDefault="00FD32DD">
            <w:pPr>
              <w:widowControl w:val="0"/>
              <w:pBdr>
                <w:top w:val="nil"/>
                <w:left w:val="nil"/>
                <w:bottom w:val="nil"/>
                <w:right w:val="nil"/>
                <w:between w:val="nil"/>
              </w:pBdr>
              <w:rPr>
                <w:sz w:val="16"/>
                <w:szCs w:val="16"/>
              </w:rPr>
            </w:pPr>
            <w:r>
              <w:rPr>
                <w:sz w:val="16"/>
                <w:szCs w:val="16"/>
              </w:rPr>
              <w:t>0.16</w:t>
            </w:r>
          </w:p>
        </w:tc>
        <w:tc>
          <w:tcPr>
            <w:tcW w:w="1125" w:type="dxa"/>
            <w:tcBorders>
              <w:top w:val="nil"/>
              <w:left w:val="nil"/>
              <w:bottom w:val="nil"/>
              <w:right w:val="nil"/>
            </w:tcBorders>
            <w:tcMar>
              <w:top w:w="0" w:type="dxa"/>
              <w:left w:w="0" w:type="dxa"/>
              <w:bottom w:w="0" w:type="dxa"/>
              <w:right w:w="0" w:type="dxa"/>
            </w:tcMar>
            <w:vAlign w:val="bottom"/>
          </w:tcPr>
          <w:p w14:paraId="27B4B870" w14:textId="77777777" w:rsidR="00223DEA" w:rsidRDefault="00FD32DD">
            <w:pPr>
              <w:widowControl w:val="0"/>
              <w:pBdr>
                <w:top w:val="nil"/>
                <w:left w:val="nil"/>
                <w:bottom w:val="nil"/>
                <w:right w:val="nil"/>
                <w:between w:val="nil"/>
              </w:pBdr>
              <w:rPr>
                <w:sz w:val="16"/>
                <w:szCs w:val="16"/>
              </w:rPr>
            </w:pPr>
            <w:r>
              <w:rPr>
                <w:sz w:val="16"/>
                <w:szCs w:val="16"/>
              </w:rPr>
              <w:t>0.97</w:t>
            </w:r>
          </w:p>
        </w:tc>
      </w:tr>
      <w:tr w:rsidR="00223DEA" w14:paraId="745BC71D"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8BF2078"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174D7669"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11C45351" w14:textId="77777777" w:rsidR="00223DEA" w:rsidRDefault="00FD32DD">
            <w:pPr>
              <w:widowControl w:val="0"/>
              <w:pBdr>
                <w:top w:val="nil"/>
                <w:left w:val="nil"/>
                <w:bottom w:val="nil"/>
                <w:right w:val="nil"/>
                <w:between w:val="nil"/>
              </w:pBdr>
              <w:rPr>
                <w:sz w:val="16"/>
                <w:szCs w:val="16"/>
              </w:rPr>
            </w:pPr>
            <w:r>
              <w:rPr>
                <w:sz w:val="16"/>
                <w:szCs w:val="16"/>
              </w:rPr>
              <w:t>0.43</w:t>
            </w:r>
          </w:p>
        </w:tc>
        <w:tc>
          <w:tcPr>
            <w:tcW w:w="765" w:type="dxa"/>
            <w:tcBorders>
              <w:top w:val="nil"/>
              <w:left w:val="nil"/>
              <w:bottom w:val="nil"/>
              <w:right w:val="nil"/>
            </w:tcBorders>
            <w:tcMar>
              <w:top w:w="0" w:type="dxa"/>
              <w:left w:w="0" w:type="dxa"/>
              <w:bottom w:w="0" w:type="dxa"/>
              <w:right w:w="0" w:type="dxa"/>
            </w:tcMar>
            <w:vAlign w:val="bottom"/>
          </w:tcPr>
          <w:p w14:paraId="33BD149B" w14:textId="77777777" w:rsidR="00223DEA" w:rsidRDefault="00FD32DD">
            <w:pPr>
              <w:widowControl w:val="0"/>
              <w:pBdr>
                <w:top w:val="nil"/>
                <w:left w:val="nil"/>
                <w:bottom w:val="nil"/>
                <w:right w:val="nil"/>
                <w:between w:val="nil"/>
              </w:pBdr>
              <w:rPr>
                <w:sz w:val="16"/>
                <w:szCs w:val="16"/>
              </w:rPr>
            </w:pPr>
            <w:r>
              <w:rPr>
                <w:sz w:val="16"/>
                <w:szCs w:val="16"/>
              </w:rPr>
              <w:t>-0.02</w:t>
            </w:r>
          </w:p>
        </w:tc>
        <w:tc>
          <w:tcPr>
            <w:tcW w:w="1125" w:type="dxa"/>
            <w:tcBorders>
              <w:top w:val="nil"/>
              <w:left w:val="nil"/>
              <w:bottom w:val="nil"/>
              <w:right w:val="nil"/>
            </w:tcBorders>
            <w:tcMar>
              <w:top w:w="0" w:type="dxa"/>
              <w:left w:w="0" w:type="dxa"/>
              <w:bottom w:w="0" w:type="dxa"/>
              <w:right w:w="0" w:type="dxa"/>
            </w:tcMar>
            <w:vAlign w:val="bottom"/>
          </w:tcPr>
          <w:p w14:paraId="77CC5167" w14:textId="77777777" w:rsidR="00223DEA" w:rsidRDefault="00FD32DD">
            <w:pPr>
              <w:widowControl w:val="0"/>
              <w:pBdr>
                <w:top w:val="nil"/>
                <w:left w:val="nil"/>
                <w:bottom w:val="nil"/>
                <w:right w:val="nil"/>
                <w:between w:val="nil"/>
              </w:pBdr>
              <w:rPr>
                <w:sz w:val="16"/>
                <w:szCs w:val="16"/>
              </w:rPr>
            </w:pPr>
            <w:r>
              <w:rPr>
                <w:sz w:val="16"/>
                <w:szCs w:val="16"/>
              </w:rPr>
              <w:t>0.95</w:t>
            </w:r>
          </w:p>
        </w:tc>
      </w:tr>
      <w:tr w:rsidR="00223DEA" w14:paraId="0C573EC3"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7FF2968C" w14:textId="77777777" w:rsidR="00223DEA" w:rsidRDefault="00FD32DD">
            <w:pPr>
              <w:widowControl w:val="0"/>
              <w:pBdr>
                <w:top w:val="nil"/>
                <w:left w:val="nil"/>
                <w:bottom w:val="nil"/>
                <w:right w:val="nil"/>
                <w:between w:val="nil"/>
              </w:pBdr>
              <w:rPr>
                <w:sz w:val="16"/>
                <w:szCs w:val="16"/>
              </w:rPr>
            </w:pPr>
            <w:r>
              <w:rPr>
                <w:i/>
                <w:sz w:val="16"/>
                <w:szCs w:val="16"/>
              </w:rPr>
              <w:t>Bay mussel</w:t>
            </w:r>
          </w:p>
        </w:tc>
        <w:tc>
          <w:tcPr>
            <w:tcW w:w="1230" w:type="dxa"/>
            <w:tcBorders>
              <w:top w:val="nil"/>
              <w:left w:val="nil"/>
              <w:bottom w:val="nil"/>
              <w:right w:val="nil"/>
            </w:tcBorders>
            <w:tcMar>
              <w:top w:w="0" w:type="dxa"/>
              <w:left w:w="0" w:type="dxa"/>
              <w:bottom w:w="0" w:type="dxa"/>
              <w:right w:w="0" w:type="dxa"/>
            </w:tcMar>
            <w:vAlign w:val="bottom"/>
          </w:tcPr>
          <w:p w14:paraId="1886722C" w14:textId="77777777" w:rsidR="00223DEA" w:rsidRDefault="00223DEA">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78D6B874" w14:textId="77777777" w:rsidR="00223DEA" w:rsidRDefault="00223DEA">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606F3C5D" w14:textId="77777777" w:rsidR="00223DEA" w:rsidRDefault="00223DEA">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266BB04D" w14:textId="77777777" w:rsidR="00223DEA" w:rsidRDefault="00223DEA">
            <w:pPr>
              <w:widowControl w:val="0"/>
              <w:pBdr>
                <w:top w:val="nil"/>
                <w:left w:val="nil"/>
                <w:bottom w:val="nil"/>
                <w:right w:val="nil"/>
                <w:between w:val="nil"/>
              </w:pBdr>
              <w:rPr>
                <w:sz w:val="16"/>
                <w:szCs w:val="16"/>
              </w:rPr>
            </w:pPr>
          </w:p>
        </w:tc>
      </w:tr>
      <w:tr w:rsidR="00223DEA" w14:paraId="05BC632A"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0A0F6894" w14:textId="77777777" w:rsidR="00223DEA" w:rsidRDefault="00FD32DD">
            <w:pPr>
              <w:widowControl w:val="0"/>
              <w:pBdr>
                <w:top w:val="nil"/>
                <w:left w:val="nil"/>
                <w:bottom w:val="nil"/>
                <w:right w:val="nil"/>
                <w:between w:val="nil"/>
              </w:pBdr>
              <w:ind w:firstLine="180"/>
              <w:rPr>
                <w:sz w:val="16"/>
                <w:szCs w:val="16"/>
              </w:rPr>
            </w:pPr>
            <w:r>
              <w:rPr>
                <w:b/>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0C2BAFEA" w14:textId="77777777" w:rsidR="00223DEA" w:rsidRDefault="00FD32DD">
            <w:pPr>
              <w:widowControl w:val="0"/>
              <w:pBdr>
                <w:top w:val="nil"/>
                <w:left w:val="nil"/>
                <w:bottom w:val="nil"/>
                <w:right w:val="nil"/>
                <w:between w:val="nil"/>
              </w:pBdr>
              <w:rPr>
                <w:sz w:val="16"/>
                <w:szCs w:val="16"/>
              </w:rPr>
            </w:pPr>
            <w:proofErr w:type="spellStart"/>
            <w:r>
              <w:rPr>
                <w:b/>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030855B0" w14:textId="77777777" w:rsidR="00223DEA" w:rsidRDefault="00FD32DD">
            <w:pPr>
              <w:widowControl w:val="0"/>
              <w:pBdr>
                <w:top w:val="nil"/>
                <w:left w:val="nil"/>
                <w:bottom w:val="nil"/>
                <w:right w:val="nil"/>
                <w:between w:val="nil"/>
              </w:pBdr>
              <w:rPr>
                <w:sz w:val="16"/>
                <w:szCs w:val="16"/>
              </w:rPr>
            </w:pPr>
            <w:r>
              <w:rPr>
                <w:b/>
                <w:sz w:val="16"/>
                <w:szCs w:val="16"/>
              </w:rPr>
              <w:t>0.59</w:t>
            </w:r>
          </w:p>
        </w:tc>
        <w:tc>
          <w:tcPr>
            <w:tcW w:w="765" w:type="dxa"/>
            <w:tcBorders>
              <w:top w:val="nil"/>
              <w:left w:val="nil"/>
              <w:bottom w:val="nil"/>
              <w:right w:val="nil"/>
            </w:tcBorders>
            <w:tcMar>
              <w:top w:w="0" w:type="dxa"/>
              <w:left w:w="0" w:type="dxa"/>
              <w:bottom w:w="0" w:type="dxa"/>
              <w:right w:w="0" w:type="dxa"/>
            </w:tcMar>
            <w:vAlign w:val="bottom"/>
          </w:tcPr>
          <w:p w14:paraId="71CC04D2" w14:textId="77777777" w:rsidR="00223DEA" w:rsidRDefault="00FD32DD">
            <w:pPr>
              <w:widowControl w:val="0"/>
              <w:pBdr>
                <w:top w:val="nil"/>
                <w:left w:val="nil"/>
                <w:bottom w:val="nil"/>
                <w:right w:val="nil"/>
                <w:between w:val="nil"/>
              </w:pBdr>
              <w:rPr>
                <w:sz w:val="16"/>
                <w:szCs w:val="16"/>
              </w:rPr>
            </w:pPr>
            <w:r>
              <w:rPr>
                <w:b/>
                <w:sz w:val="16"/>
                <w:szCs w:val="16"/>
              </w:rPr>
              <w:t>0.26</w:t>
            </w:r>
          </w:p>
        </w:tc>
        <w:tc>
          <w:tcPr>
            <w:tcW w:w="1125" w:type="dxa"/>
            <w:tcBorders>
              <w:top w:val="nil"/>
              <w:left w:val="nil"/>
              <w:bottom w:val="nil"/>
              <w:right w:val="nil"/>
            </w:tcBorders>
            <w:tcMar>
              <w:top w:w="0" w:type="dxa"/>
              <w:left w:w="0" w:type="dxa"/>
              <w:bottom w:w="0" w:type="dxa"/>
              <w:right w:w="0" w:type="dxa"/>
            </w:tcMar>
            <w:vAlign w:val="bottom"/>
          </w:tcPr>
          <w:p w14:paraId="3AE1DBDC" w14:textId="77777777" w:rsidR="00223DEA" w:rsidRDefault="00FD32DD">
            <w:pPr>
              <w:widowControl w:val="0"/>
              <w:pBdr>
                <w:top w:val="nil"/>
                <w:left w:val="nil"/>
                <w:bottom w:val="nil"/>
                <w:right w:val="nil"/>
                <w:between w:val="nil"/>
              </w:pBdr>
              <w:rPr>
                <w:sz w:val="16"/>
                <w:szCs w:val="16"/>
              </w:rPr>
            </w:pPr>
            <w:r>
              <w:rPr>
                <w:b/>
                <w:sz w:val="16"/>
                <w:szCs w:val="16"/>
              </w:rPr>
              <w:t>0.95</w:t>
            </w:r>
          </w:p>
        </w:tc>
      </w:tr>
      <w:tr w:rsidR="00223DEA" w14:paraId="55C0D01A"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2734E660" w14:textId="77777777" w:rsidR="00223DEA" w:rsidRDefault="00FD32DD">
            <w:pPr>
              <w:widowControl w:val="0"/>
              <w:pBdr>
                <w:top w:val="nil"/>
                <w:left w:val="nil"/>
                <w:bottom w:val="nil"/>
                <w:right w:val="nil"/>
                <w:between w:val="nil"/>
              </w:pBdr>
              <w:ind w:firstLine="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3376B97B"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6CB67DE5" w14:textId="77777777" w:rsidR="00223DEA" w:rsidRDefault="00FD32DD">
            <w:pPr>
              <w:widowControl w:val="0"/>
              <w:pBdr>
                <w:top w:val="nil"/>
                <w:left w:val="nil"/>
                <w:bottom w:val="nil"/>
                <w:right w:val="nil"/>
                <w:between w:val="nil"/>
              </w:pBdr>
              <w:rPr>
                <w:sz w:val="16"/>
                <w:szCs w:val="16"/>
              </w:rPr>
            </w:pPr>
            <w:r>
              <w:rPr>
                <w:sz w:val="16"/>
                <w:szCs w:val="16"/>
              </w:rPr>
              <w:t>0.58</w:t>
            </w:r>
          </w:p>
        </w:tc>
        <w:tc>
          <w:tcPr>
            <w:tcW w:w="765" w:type="dxa"/>
            <w:tcBorders>
              <w:top w:val="nil"/>
              <w:left w:val="nil"/>
              <w:bottom w:val="nil"/>
              <w:right w:val="nil"/>
            </w:tcBorders>
            <w:tcMar>
              <w:top w:w="0" w:type="dxa"/>
              <w:left w:w="0" w:type="dxa"/>
              <w:bottom w:w="0" w:type="dxa"/>
              <w:right w:w="0" w:type="dxa"/>
            </w:tcMar>
            <w:vAlign w:val="bottom"/>
          </w:tcPr>
          <w:p w14:paraId="3008AEB5" w14:textId="77777777" w:rsidR="00223DEA" w:rsidRDefault="00FD32DD">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14:paraId="58231A9D" w14:textId="77777777" w:rsidR="00223DEA" w:rsidRDefault="00FD32DD">
            <w:pPr>
              <w:widowControl w:val="0"/>
              <w:pBdr>
                <w:top w:val="nil"/>
                <w:left w:val="nil"/>
                <w:bottom w:val="nil"/>
                <w:right w:val="nil"/>
                <w:between w:val="nil"/>
              </w:pBdr>
              <w:rPr>
                <w:sz w:val="16"/>
                <w:szCs w:val="16"/>
              </w:rPr>
            </w:pPr>
            <w:r>
              <w:rPr>
                <w:sz w:val="16"/>
                <w:szCs w:val="16"/>
              </w:rPr>
              <w:t>0.97</w:t>
            </w:r>
          </w:p>
        </w:tc>
      </w:tr>
      <w:tr w:rsidR="00223DEA" w14:paraId="7B639A25"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0FC51D5" w14:textId="77777777" w:rsidR="00223DEA" w:rsidRDefault="00FD32DD">
            <w:pPr>
              <w:widowControl w:val="0"/>
              <w:pBdr>
                <w:top w:val="nil"/>
                <w:left w:val="nil"/>
                <w:bottom w:val="nil"/>
                <w:right w:val="nil"/>
                <w:between w:val="nil"/>
              </w:pBdr>
              <w:ind w:firstLine="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4ADC30CB"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7C48C278" w14:textId="77777777" w:rsidR="00223DEA" w:rsidRDefault="00FD32DD">
            <w:pPr>
              <w:widowControl w:val="0"/>
              <w:pBdr>
                <w:top w:val="nil"/>
                <w:left w:val="nil"/>
                <w:bottom w:val="nil"/>
                <w:right w:val="nil"/>
                <w:between w:val="nil"/>
              </w:pBdr>
              <w:rPr>
                <w:sz w:val="16"/>
                <w:szCs w:val="16"/>
              </w:rPr>
            </w:pPr>
            <w:r>
              <w:rPr>
                <w:sz w:val="16"/>
                <w:szCs w:val="16"/>
              </w:rPr>
              <w:t>0.53</w:t>
            </w:r>
          </w:p>
        </w:tc>
        <w:tc>
          <w:tcPr>
            <w:tcW w:w="765" w:type="dxa"/>
            <w:tcBorders>
              <w:top w:val="nil"/>
              <w:left w:val="nil"/>
              <w:bottom w:val="nil"/>
              <w:right w:val="nil"/>
            </w:tcBorders>
            <w:tcMar>
              <w:top w:w="0" w:type="dxa"/>
              <w:left w:w="0" w:type="dxa"/>
              <w:bottom w:w="0" w:type="dxa"/>
              <w:right w:w="0" w:type="dxa"/>
            </w:tcMar>
            <w:vAlign w:val="bottom"/>
          </w:tcPr>
          <w:p w14:paraId="0E5976EC" w14:textId="77777777" w:rsidR="00223DEA" w:rsidRDefault="00FD32DD">
            <w:pPr>
              <w:widowControl w:val="0"/>
              <w:pBdr>
                <w:top w:val="nil"/>
                <w:left w:val="nil"/>
                <w:bottom w:val="nil"/>
                <w:right w:val="nil"/>
                <w:between w:val="nil"/>
              </w:pBdr>
              <w:rPr>
                <w:sz w:val="16"/>
                <w:szCs w:val="16"/>
              </w:rPr>
            </w:pPr>
            <w:r>
              <w:rPr>
                <w:sz w:val="16"/>
                <w:szCs w:val="16"/>
              </w:rPr>
              <w:t>-0.04</w:t>
            </w:r>
          </w:p>
        </w:tc>
        <w:tc>
          <w:tcPr>
            <w:tcW w:w="1125" w:type="dxa"/>
            <w:tcBorders>
              <w:top w:val="nil"/>
              <w:left w:val="nil"/>
              <w:bottom w:val="nil"/>
              <w:right w:val="nil"/>
            </w:tcBorders>
            <w:tcMar>
              <w:top w:w="0" w:type="dxa"/>
              <w:left w:w="0" w:type="dxa"/>
              <w:bottom w:w="0" w:type="dxa"/>
              <w:right w:w="0" w:type="dxa"/>
            </w:tcMar>
            <w:vAlign w:val="bottom"/>
          </w:tcPr>
          <w:p w14:paraId="193402FE" w14:textId="77777777" w:rsidR="00223DEA" w:rsidRDefault="00FD32DD">
            <w:pPr>
              <w:widowControl w:val="0"/>
              <w:pBdr>
                <w:top w:val="nil"/>
                <w:left w:val="nil"/>
                <w:bottom w:val="nil"/>
                <w:right w:val="nil"/>
                <w:between w:val="nil"/>
              </w:pBdr>
              <w:rPr>
                <w:sz w:val="16"/>
                <w:szCs w:val="16"/>
              </w:rPr>
            </w:pPr>
            <w:r>
              <w:rPr>
                <w:sz w:val="16"/>
                <w:szCs w:val="16"/>
              </w:rPr>
              <w:t>0.91</w:t>
            </w:r>
          </w:p>
        </w:tc>
      </w:tr>
      <w:tr w:rsidR="00223DEA" w14:paraId="21CFAD5F"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71D6F69" w14:textId="77777777" w:rsidR="00223DEA" w:rsidRDefault="00FD32DD">
            <w:pPr>
              <w:widowControl w:val="0"/>
              <w:pBdr>
                <w:top w:val="nil"/>
                <w:left w:val="nil"/>
                <w:bottom w:val="nil"/>
                <w:right w:val="nil"/>
                <w:between w:val="nil"/>
              </w:pBdr>
              <w:ind w:firstLine="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7F47CD42"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009A4D13" w14:textId="77777777" w:rsidR="00223DEA" w:rsidRDefault="00FD32DD">
            <w:pPr>
              <w:widowControl w:val="0"/>
              <w:pBdr>
                <w:top w:val="nil"/>
                <w:left w:val="nil"/>
                <w:bottom w:val="nil"/>
                <w:right w:val="nil"/>
                <w:between w:val="nil"/>
              </w:pBdr>
              <w:rPr>
                <w:sz w:val="16"/>
                <w:szCs w:val="16"/>
              </w:rPr>
            </w:pPr>
            <w:r>
              <w:rPr>
                <w:sz w:val="16"/>
                <w:szCs w:val="16"/>
              </w:rPr>
              <w:t>0.51</w:t>
            </w:r>
          </w:p>
        </w:tc>
        <w:tc>
          <w:tcPr>
            <w:tcW w:w="765" w:type="dxa"/>
            <w:tcBorders>
              <w:top w:val="nil"/>
              <w:left w:val="nil"/>
              <w:bottom w:val="nil"/>
              <w:right w:val="nil"/>
            </w:tcBorders>
            <w:tcMar>
              <w:top w:w="0" w:type="dxa"/>
              <w:left w:w="0" w:type="dxa"/>
              <w:bottom w:w="0" w:type="dxa"/>
              <w:right w:w="0" w:type="dxa"/>
            </w:tcMar>
            <w:vAlign w:val="bottom"/>
          </w:tcPr>
          <w:p w14:paraId="3A8B7B30" w14:textId="77777777" w:rsidR="00223DEA" w:rsidRDefault="00FD32DD">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14:paraId="1401BD81" w14:textId="77777777" w:rsidR="00223DEA" w:rsidRDefault="00FD32DD">
            <w:pPr>
              <w:widowControl w:val="0"/>
              <w:pBdr>
                <w:top w:val="nil"/>
                <w:left w:val="nil"/>
                <w:bottom w:val="nil"/>
                <w:right w:val="nil"/>
                <w:between w:val="nil"/>
              </w:pBdr>
              <w:rPr>
                <w:sz w:val="16"/>
                <w:szCs w:val="16"/>
              </w:rPr>
            </w:pPr>
            <w:r>
              <w:rPr>
                <w:sz w:val="16"/>
                <w:szCs w:val="16"/>
              </w:rPr>
              <w:t>0.97</w:t>
            </w:r>
          </w:p>
        </w:tc>
      </w:tr>
      <w:tr w:rsidR="00223DEA" w14:paraId="3419418E"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73ACF22" w14:textId="77777777" w:rsidR="00223DEA" w:rsidRDefault="00FD32DD">
            <w:pPr>
              <w:widowControl w:val="0"/>
              <w:pBdr>
                <w:top w:val="nil"/>
                <w:left w:val="nil"/>
                <w:bottom w:val="nil"/>
                <w:right w:val="nil"/>
                <w:between w:val="nil"/>
              </w:pBdr>
              <w:ind w:firstLine="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662918FA"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51B00F8D" w14:textId="77777777" w:rsidR="00223DEA" w:rsidRDefault="00FD32DD">
            <w:pPr>
              <w:widowControl w:val="0"/>
              <w:pBdr>
                <w:top w:val="nil"/>
                <w:left w:val="nil"/>
                <w:bottom w:val="nil"/>
                <w:right w:val="nil"/>
                <w:between w:val="nil"/>
              </w:pBdr>
              <w:rPr>
                <w:sz w:val="16"/>
                <w:szCs w:val="16"/>
              </w:rPr>
            </w:pPr>
            <w:r>
              <w:rPr>
                <w:sz w:val="16"/>
                <w:szCs w:val="16"/>
              </w:rPr>
              <w:t>0.5</w:t>
            </w:r>
          </w:p>
        </w:tc>
        <w:tc>
          <w:tcPr>
            <w:tcW w:w="765" w:type="dxa"/>
            <w:tcBorders>
              <w:top w:val="nil"/>
              <w:left w:val="nil"/>
              <w:bottom w:val="nil"/>
              <w:right w:val="nil"/>
            </w:tcBorders>
            <w:tcMar>
              <w:top w:w="0" w:type="dxa"/>
              <w:left w:w="0" w:type="dxa"/>
              <w:bottom w:w="0" w:type="dxa"/>
              <w:right w:w="0" w:type="dxa"/>
            </w:tcMar>
            <w:vAlign w:val="bottom"/>
          </w:tcPr>
          <w:p w14:paraId="6A51812B" w14:textId="77777777" w:rsidR="00223DEA" w:rsidRDefault="00FD32DD">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14:paraId="53D52C81" w14:textId="77777777" w:rsidR="00223DEA" w:rsidRDefault="00FD32DD">
            <w:pPr>
              <w:widowControl w:val="0"/>
              <w:pBdr>
                <w:top w:val="nil"/>
                <w:left w:val="nil"/>
                <w:bottom w:val="nil"/>
                <w:right w:val="nil"/>
                <w:between w:val="nil"/>
              </w:pBdr>
              <w:rPr>
                <w:sz w:val="16"/>
                <w:szCs w:val="16"/>
              </w:rPr>
            </w:pPr>
            <w:r>
              <w:rPr>
                <w:sz w:val="16"/>
                <w:szCs w:val="16"/>
              </w:rPr>
              <w:t>0.97</w:t>
            </w:r>
          </w:p>
        </w:tc>
      </w:tr>
      <w:tr w:rsidR="00223DEA" w14:paraId="783762EE"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47F4C59E" w14:textId="77777777" w:rsidR="00223DEA" w:rsidRDefault="00FD32DD">
            <w:pPr>
              <w:widowControl w:val="0"/>
              <w:pBdr>
                <w:top w:val="nil"/>
                <w:left w:val="nil"/>
                <w:bottom w:val="nil"/>
                <w:right w:val="nil"/>
                <w:between w:val="nil"/>
              </w:pBdr>
              <w:ind w:firstLine="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144E20DB"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144F3EF6" w14:textId="77777777" w:rsidR="00223DEA" w:rsidRDefault="00FD32DD">
            <w:pPr>
              <w:widowControl w:val="0"/>
              <w:pBdr>
                <w:top w:val="nil"/>
                <w:left w:val="nil"/>
                <w:bottom w:val="nil"/>
                <w:right w:val="nil"/>
                <w:between w:val="nil"/>
              </w:pBdr>
              <w:rPr>
                <w:sz w:val="16"/>
                <w:szCs w:val="16"/>
              </w:rPr>
            </w:pPr>
            <w:r>
              <w:rPr>
                <w:sz w:val="16"/>
                <w:szCs w:val="16"/>
              </w:rPr>
              <w:t>0.47</w:t>
            </w:r>
          </w:p>
        </w:tc>
        <w:tc>
          <w:tcPr>
            <w:tcW w:w="765" w:type="dxa"/>
            <w:tcBorders>
              <w:top w:val="nil"/>
              <w:left w:val="nil"/>
              <w:bottom w:val="nil"/>
              <w:right w:val="nil"/>
            </w:tcBorders>
            <w:tcMar>
              <w:top w:w="0" w:type="dxa"/>
              <w:left w:w="0" w:type="dxa"/>
              <w:bottom w:w="0" w:type="dxa"/>
              <w:right w:w="0" w:type="dxa"/>
            </w:tcMar>
            <w:vAlign w:val="bottom"/>
          </w:tcPr>
          <w:p w14:paraId="3F2F2F32" w14:textId="77777777" w:rsidR="00223DEA" w:rsidRDefault="00FD32DD">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14:paraId="1032641D" w14:textId="77777777" w:rsidR="00223DEA" w:rsidRDefault="00FD32DD">
            <w:pPr>
              <w:widowControl w:val="0"/>
              <w:pBdr>
                <w:top w:val="nil"/>
                <w:left w:val="nil"/>
                <w:bottom w:val="nil"/>
                <w:right w:val="nil"/>
                <w:between w:val="nil"/>
              </w:pBdr>
              <w:rPr>
                <w:sz w:val="16"/>
                <w:szCs w:val="16"/>
              </w:rPr>
            </w:pPr>
            <w:r>
              <w:rPr>
                <w:sz w:val="16"/>
                <w:szCs w:val="16"/>
              </w:rPr>
              <w:t>0.97</w:t>
            </w:r>
          </w:p>
        </w:tc>
      </w:tr>
    </w:tbl>
    <w:p w14:paraId="7FDB3FB7" w14:textId="77777777" w:rsidR="00223DEA" w:rsidRDefault="00223DEA">
      <w:pPr>
        <w:rPr>
          <w:sz w:val="16"/>
          <w:szCs w:val="16"/>
        </w:rPr>
      </w:pPr>
    </w:p>
    <w:p w14:paraId="1928480B" w14:textId="77777777" w:rsidR="00223DEA" w:rsidRDefault="00FD32DD">
      <w:pPr>
        <w:rPr>
          <w:sz w:val="20"/>
          <w:szCs w:val="20"/>
        </w:rPr>
      </w:pPr>
      <w:r>
        <w:rPr>
          <w:sz w:val="20"/>
          <w:szCs w:val="20"/>
        </w:rPr>
        <w:t xml:space="preserve">* </w:t>
      </w:r>
      <w:proofErr w:type="spellStart"/>
      <w:r>
        <w:rPr>
          <w:sz w:val="20"/>
          <w:szCs w:val="20"/>
        </w:rPr>
        <w:t>pDA</w:t>
      </w:r>
      <w:proofErr w:type="spellEnd"/>
      <w:r>
        <w:rPr>
          <w:sz w:val="20"/>
          <w:szCs w:val="20"/>
        </w:rPr>
        <w:t xml:space="preserve">=particulate domoic acid; </w:t>
      </w:r>
      <w:proofErr w:type="spellStart"/>
      <w:r>
        <w:rPr>
          <w:sz w:val="20"/>
          <w:szCs w:val="20"/>
        </w:rPr>
        <w:t>cDA</w:t>
      </w:r>
      <w:proofErr w:type="spellEnd"/>
      <w:r>
        <w:rPr>
          <w:sz w:val="20"/>
          <w:szCs w:val="20"/>
        </w:rPr>
        <w:t>=cellular domoic acid; AUC=area under the receiver operating curve</w:t>
      </w:r>
      <w:r>
        <w:br w:type="page"/>
      </w:r>
    </w:p>
    <w:p w14:paraId="39608B83" w14:textId="77777777" w:rsidR="00223DEA" w:rsidRDefault="00FD32DD">
      <w:pPr>
        <w:rPr>
          <w:b/>
        </w:rPr>
      </w:pPr>
      <w:r>
        <w:rPr>
          <w:b/>
          <w:noProof/>
          <w:lang w:val="en-US"/>
        </w:rPr>
        <w:lastRenderedPageBreak/>
        <w:drawing>
          <wp:inline distT="114300" distB="114300" distL="114300" distR="114300" wp14:anchorId="700B2008" wp14:editId="75D8BFC6">
            <wp:extent cx="5943600" cy="59436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7"/>
                    <a:srcRect/>
                    <a:stretch>
                      <a:fillRect/>
                    </a:stretch>
                  </pic:blipFill>
                  <pic:spPr>
                    <a:xfrm>
                      <a:off x="0" y="0"/>
                      <a:ext cx="5943600" cy="5943600"/>
                    </a:xfrm>
                    <a:prstGeom prst="rect">
                      <a:avLst/>
                    </a:prstGeom>
                    <a:ln/>
                  </pic:spPr>
                </pic:pic>
              </a:graphicData>
            </a:graphic>
          </wp:inline>
        </w:drawing>
      </w:r>
    </w:p>
    <w:p w14:paraId="47D4FF4D" w14:textId="77777777" w:rsidR="00223DEA" w:rsidRDefault="00223DEA">
      <w:pPr>
        <w:rPr>
          <w:b/>
        </w:rPr>
      </w:pPr>
    </w:p>
    <w:p w14:paraId="5152F73A" w14:textId="77777777" w:rsidR="00223DEA" w:rsidRDefault="00FD32DD">
      <w:r>
        <w:rPr>
          <w:b/>
        </w:rPr>
        <w:t xml:space="preserve">Figure S1. </w:t>
      </w:r>
      <w:proofErr w:type="spellStart"/>
      <w:r>
        <w:t>Hovmöller</w:t>
      </w:r>
      <w:proofErr w:type="spellEnd"/>
      <w:r>
        <w:t xml:space="preserve"> diagrams showing the spatial-temporal trends in mean </w:t>
      </w:r>
      <w:r>
        <w:rPr>
          <w:i/>
        </w:rPr>
        <w:t>Pseudo-nitzschia</w:t>
      </w:r>
      <w:r>
        <w:t>, particulate domoic acid (</w:t>
      </w:r>
      <w:proofErr w:type="spellStart"/>
      <w:r>
        <w:t>pDA</w:t>
      </w:r>
      <w:proofErr w:type="spellEnd"/>
      <w:r>
        <w:t>), and cellular domoic acid (</w:t>
      </w:r>
      <w:proofErr w:type="spellStart"/>
      <w:r>
        <w:t>cDA</w:t>
      </w:r>
      <w:proofErr w:type="spellEnd"/>
      <w:r>
        <w:t xml:space="preserve">) risk inside California fishing grounds (waters less than 100 fathoms) as predicted by C-HARM from 2014 to 2019. </w:t>
      </w:r>
    </w:p>
    <w:p w14:paraId="76E34622" w14:textId="77777777" w:rsidR="00223DEA" w:rsidRDefault="00FD32DD">
      <w:r>
        <w:br w:type="page"/>
      </w:r>
    </w:p>
    <w:p w14:paraId="08066CEF" w14:textId="77777777" w:rsidR="00223DEA" w:rsidRDefault="00FD32DD">
      <w:r>
        <w:rPr>
          <w:b/>
          <w:noProof/>
          <w:lang w:val="en-US"/>
        </w:rPr>
        <w:lastRenderedPageBreak/>
        <w:drawing>
          <wp:inline distT="114300" distB="114300" distL="114300" distR="114300" wp14:anchorId="17420C4A" wp14:editId="5BDE2203">
            <wp:extent cx="5943600" cy="59436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8"/>
                    <a:srcRect/>
                    <a:stretch>
                      <a:fillRect/>
                    </a:stretch>
                  </pic:blipFill>
                  <pic:spPr>
                    <a:xfrm>
                      <a:off x="0" y="0"/>
                      <a:ext cx="5943600" cy="5943600"/>
                    </a:xfrm>
                    <a:prstGeom prst="rect">
                      <a:avLst/>
                    </a:prstGeom>
                    <a:ln/>
                  </pic:spPr>
                </pic:pic>
              </a:graphicData>
            </a:graphic>
          </wp:inline>
        </w:drawing>
      </w:r>
      <w:r>
        <w:rPr>
          <w:b/>
        </w:rPr>
        <w:t xml:space="preserve">Figure S2. </w:t>
      </w:r>
      <w:r>
        <w:t xml:space="preserve">The mean </w:t>
      </w:r>
      <w:r>
        <w:rPr>
          <w:i/>
        </w:rPr>
        <w:t>Pseudo-nitzschia</w:t>
      </w:r>
      <w:r>
        <w:t>, particulate domoic acid (</w:t>
      </w:r>
      <w:proofErr w:type="spellStart"/>
      <w:r>
        <w:t>pDA</w:t>
      </w:r>
      <w:proofErr w:type="spellEnd"/>
      <w:r>
        <w:t>), and cellular domoic acid (</w:t>
      </w:r>
      <w:proofErr w:type="spellStart"/>
      <w:r>
        <w:t>cDA</w:t>
      </w:r>
      <w:proofErr w:type="spellEnd"/>
      <w:r>
        <w:t>) risk predicted by C-HARM from 2014 to 2019 on the California shelf (&lt;100 fathoms). Dungeness crab commercial fishing seasons are shaded in grey.</w:t>
      </w:r>
    </w:p>
    <w:p w14:paraId="798DB38F" w14:textId="77777777" w:rsidR="00223DEA" w:rsidRDefault="00223DEA"/>
    <w:p w14:paraId="4C2E71A1" w14:textId="77777777" w:rsidR="00223DEA" w:rsidRDefault="00FD32DD">
      <w:pPr>
        <w:rPr>
          <w:color w:val="FF0000"/>
        </w:rPr>
      </w:pPr>
      <w:r>
        <w:rPr>
          <w:color w:val="FF0000"/>
        </w:rPr>
        <w:t>To do list:</w:t>
      </w:r>
    </w:p>
    <w:p w14:paraId="2CCA10EB" w14:textId="77777777" w:rsidR="00223DEA" w:rsidRDefault="00FD32DD">
      <w:pPr>
        <w:numPr>
          <w:ilvl w:val="0"/>
          <w:numId w:val="4"/>
        </w:numPr>
        <w:rPr>
          <w:color w:val="FF0000"/>
        </w:rPr>
      </w:pPr>
      <w:r>
        <w:rPr>
          <w:color w:val="FF0000"/>
        </w:rPr>
        <w:t>Add line for whole domain and line for fishing grounds</w:t>
      </w:r>
      <w:r>
        <w:br w:type="page"/>
      </w:r>
    </w:p>
    <w:p w14:paraId="5EF7E2A2" w14:textId="77777777" w:rsidR="00223DEA" w:rsidRDefault="00223DEA"/>
    <w:p w14:paraId="66BE43D4" w14:textId="77777777" w:rsidR="00223DEA" w:rsidRDefault="00223DEA"/>
    <w:p w14:paraId="2C3D1A32" w14:textId="77777777" w:rsidR="00223DEA" w:rsidRDefault="00FD32DD">
      <w:r>
        <w:rPr>
          <w:b/>
          <w:noProof/>
          <w:lang w:val="en-US"/>
        </w:rPr>
        <w:drawing>
          <wp:inline distT="114300" distB="114300" distL="114300" distR="114300" wp14:anchorId="73CBB097" wp14:editId="68429973">
            <wp:extent cx="5943600" cy="45720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9"/>
                    <a:srcRect/>
                    <a:stretch>
                      <a:fillRect/>
                    </a:stretch>
                  </pic:blipFill>
                  <pic:spPr>
                    <a:xfrm>
                      <a:off x="0" y="0"/>
                      <a:ext cx="5943600" cy="4572000"/>
                    </a:xfrm>
                    <a:prstGeom prst="rect">
                      <a:avLst/>
                    </a:prstGeom>
                    <a:ln/>
                  </pic:spPr>
                </pic:pic>
              </a:graphicData>
            </a:graphic>
          </wp:inline>
        </w:drawing>
      </w:r>
      <w:r>
        <w:rPr>
          <w:b/>
        </w:rPr>
        <w:t xml:space="preserve">Figure S3. </w:t>
      </w:r>
      <w:r>
        <w:t>Performance of candidate random forest classification models used to estimate the probability that an individual organism is contaminated with domoic acid above its FDA action threshold. The candidate models consider two sets of predictors - particulate domoic acid (</w:t>
      </w:r>
      <w:proofErr w:type="spellStart"/>
      <w:r>
        <w:t>pDA</w:t>
      </w:r>
      <w:proofErr w:type="spellEnd"/>
      <w:r>
        <w:t>) and cellular domoic acid (</w:t>
      </w:r>
      <w:proofErr w:type="spellStart"/>
      <w:r>
        <w:t>cDA</w:t>
      </w:r>
      <w:proofErr w:type="spellEnd"/>
      <w:r>
        <w:t>) -- and six levels of the hyperparameter ("</w:t>
      </w:r>
      <w:proofErr w:type="spellStart"/>
      <w:r>
        <w:t>mtry</w:t>
      </w:r>
      <w:proofErr w:type="spellEnd"/>
      <w:r>
        <w:t>") controlling the number of random variables at each split in the model. Performance is measured through 10-fold cross-validation using Cohen’s kappa which measures the proportion of correct classifications accounting for the probability of being correct by chance. Although there are no definitive rules for interpreting Cohen’s kappa, general guidelines suggest that values &gt;0.70 are ‘excellent’, 0.4–0.7 are ‘good’, 0.2–0.4 are ‘fair’, and &lt;0.2 are ‘poor’.</w:t>
      </w:r>
    </w:p>
    <w:p w14:paraId="3F22C582" w14:textId="77777777" w:rsidR="00223DEA" w:rsidRDefault="00223DEA"/>
    <w:p w14:paraId="33FFE1CC" w14:textId="77777777" w:rsidR="00223DEA" w:rsidRDefault="00FD32DD">
      <w:pPr>
        <w:rPr>
          <w:color w:val="FF0000"/>
        </w:rPr>
      </w:pPr>
      <w:r>
        <w:rPr>
          <w:color w:val="FF0000"/>
        </w:rPr>
        <w:t>To do list:</w:t>
      </w:r>
    </w:p>
    <w:p w14:paraId="7A861337" w14:textId="77777777" w:rsidR="00223DEA" w:rsidRDefault="00FD32DD">
      <w:pPr>
        <w:numPr>
          <w:ilvl w:val="0"/>
          <w:numId w:val="1"/>
        </w:numPr>
        <w:rPr>
          <w:color w:val="FF0000"/>
        </w:rPr>
      </w:pPr>
      <w:r>
        <w:rPr>
          <w:color w:val="FF0000"/>
        </w:rPr>
        <w:t>This appears to be missing species</w:t>
      </w:r>
    </w:p>
    <w:p w14:paraId="049C2975" w14:textId="77777777" w:rsidR="00223DEA" w:rsidRDefault="00FD32DD">
      <w:pPr>
        <w:numPr>
          <w:ilvl w:val="0"/>
          <w:numId w:val="1"/>
        </w:numPr>
        <w:rPr>
          <w:color w:val="FF0000"/>
        </w:rPr>
      </w:pPr>
      <w:r>
        <w:rPr>
          <w:color w:val="FF0000"/>
        </w:rPr>
        <w:t>Increase size of axis text</w:t>
      </w:r>
    </w:p>
    <w:p w14:paraId="75EF265F" w14:textId="77777777" w:rsidR="00223DEA" w:rsidRDefault="00223DEA"/>
    <w:p w14:paraId="72A0058B" w14:textId="77777777" w:rsidR="00223DEA" w:rsidRDefault="00FD32DD">
      <w:r>
        <w:rPr>
          <w:noProof/>
          <w:lang w:val="en-US"/>
        </w:rPr>
        <w:lastRenderedPageBreak/>
        <w:drawing>
          <wp:inline distT="114300" distB="114300" distL="114300" distR="114300" wp14:anchorId="5E05AFB6" wp14:editId="1B32B847">
            <wp:extent cx="5943600" cy="59436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0"/>
                    <a:srcRect/>
                    <a:stretch>
                      <a:fillRect/>
                    </a:stretch>
                  </pic:blipFill>
                  <pic:spPr>
                    <a:xfrm>
                      <a:off x="0" y="0"/>
                      <a:ext cx="5943600" cy="5943600"/>
                    </a:xfrm>
                    <a:prstGeom prst="rect">
                      <a:avLst/>
                    </a:prstGeom>
                    <a:ln/>
                  </pic:spPr>
                </pic:pic>
              </a:graphicData>
            </a:graphic>
          </wp:inline>
        </w:drawing>
      </w:r>
    </w:p>
    <w:p w14:paraId="0001893B" w14:textId="77777777" w:rsidR="00223DEA" w:rsidRDefault="00FD32DD">
      <w:r>
        <w:rPr>
          <w:b/>
        </w:rPr>
        <w:t xml:space="preserve">Figure S4. </w:t>
      </w:r>
      <w:r>
        <w:t>Performance of candidate boosted regression tree classification models used to estimate the probability that an individual organism is contaminated with domoic acid above its FDA action threshold. The candidate models consider two sets of predictors - particulate domoic acid (</w:t>
      </w:r>
      <w:proofErr w:type="spellStart"/>
      <w:r>
        <w:t>pDA</w:t>
      </w:r>
      <w:proofErr w:type="spellEnd"/>
      <w:r>
        <w:t>) and cellular domoic acid (</w:t>
      </w:r>
      <w:proofErr w:type="spellStart"/>
      <w:r>
        <w:t>cDA</w:t>
      </w:r>
      <w:proofErr w:type="spellEnd"/>
      <w:r>
        <w:t>) -- and six levels of the hyperparameter ("</w:t>
      </w:r>
      <w:proofErr w:type="spellStart"/>
      <w:r>
        <w:t>mtry</w:t>
      </w:r>
      <w:proofErr w:type="spellEnd"/>
      <w:r>
        <w:t>") controlling the number of random variables at each split in the model. Performance is measured through 10-fold cross-validation using Cohen’s kappa which measures the proportion of correct classifications accounting for the probability of being correct by chance. Although there are no definitive rules for interpreting Cohen’s kappa, general guidelines suggest that values &gt;0.70 are ‘excellent’, 0.4–0.7 are ‘good’, 0.2–0.4 are ‘fair’, and &lt;0.2 are ‘poor’.</w:t>
      </w:r>
    </w:p>
    <w:p w14:paraId="55FA46EB" w14:textId="77777777" w:rsidR="00223DEA" w:rsidRDefault="00223DEA"/>
    <w:p w14:paraId="7D7F7ED5" w14:textId="77777777" w:rsidR="00223DEA" w:rsidRDefault="00FD32DD">
      <w:pPr>
        <w:rPr>
          <w:color w:val="FF0000"/>
        </w:rPr>
      </w:pPr>
      <w:r>
        <w:rPr>
          <w:color w:val="FF0000"/>
        </w:rPr>
        <w:t xml:space="preserve">One plot for </w:t>
      </w:r>
      <w:proofErr w:type="spellStart"/>
      <w:r>
        <w:rPr>
          <w:color w:val="FF0000"/>
        </w:rPr>
        <w:t>cDA</w:t>
      </w:r>
      <w:proofErr w:type="spellEnd"/>
      <w:r>
        <w:rPr>
          <w:color w:val="FF0000"/>
        </w:rPr>
        <w:t xml:space="preserve">, one for </w:t>
      </w:r>
      <w:proofErr w:type="spellStart"/>
      <w:r>
        <w:rPr>
          <w:color w:val="FF0000"/>
        </w:rPr>
        <w:t>pDA</w:t>
      </w:r>
      <w:proofErr w:type="spellEnd"/>
      <w:r>
        <w:rPr>
          <w:color w:val="FF0000"/>
        </w:rPr>
        <w:t>, fix caption, add Kappa lines; missing species</w:t>
      </w:r>
    </w:p>
    <w:p w14:paraId="1F31BACD" w14:textId="77777777" w:rsidR="00223DEA" w:rsidRDefault="00223DEA">
      <w:pPr>
        <w:rPr>
          <w:color w:val="FF0000"/>
        </w:rPr>
      </w:pPr>
    </w:p>
    <w:p w14:paraId="51D8030B" w14:textId="77777777" w:rsidR="00223DEA" w:rsidRDefault="00FD32DD">
      <w:r>
        <w:rPr>
          <w:noProof/>
          <w:lang w:val="en-US"/>
        </w:rPr>
        <w:lastRenderedPageBreak/>
        <w:drawing>
          <wp:inline distT="114300" distB="114300" distL="114300" distR="114300" wp14:anchorId="03D4497F" wp14:editId="02144E7A">
            <wp:extent cx="5943600" cy="22860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1"/>
                    <a:srcRect/>
                    <a:stretch>
                      <a:fillRect/>
                    </a:stretch>
                  </pic:blipFill>
                  <pic:spPr>
                    <a:xfrm>
                      <a:off x="0" y="0"/>
                      <a:ext cx="5943600" cy="2286000"/>
                    </a:xfrm>
                    <a:prstGeom prst="rect">
                      <a:avLst/>
                    </a:prstGeom>
                    <a:ln/>
                  </pic:spPr>
                </pic:pic>
              </a:graphicData>
            </a:graphic>
          </wp:inline>
        </w:drawing>
      </w:r>
    </w:p>
    <w:p w14:paraId="66F99C27" w14:textId="77777777" w:rsidR="00223DEA" w:rsidRDefault="00FD32DD">
      <w:r>
        <w:rPr>
          <w:b/>
        </w:rPr>
        <w:t>Figure S5.</w:t>
      </w:r>
      <w:r>
        <w:t xml:space="preserve"> Distribution of the proportion of samples collected in individual surveys above the domoic acid action threshold (30 ppm for Dungeness crab and 20 ppm for rock crab and spiny lobster). A space-time closure is triggered if a pre-season survey reveals that 50% of Dungeness crabs (vertical dotted line) are contaminated above the 30 ppm action threshold.</w:t>
      </w:r>
    </w:p>
    <w:sectPr w:rsidR="00223DEA">
      <w:headerReference w:type="default" r:id="rId162"/>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ericb" w:date="2020-06-25T16:43:00Z" w:initials="e">
    <w:p w14:paraId="7A7DF6AC" w14:textId="77777777" w:rsidR="00485A82" w:rsidRDefault="00485A82">
      <w:pPr>
        <w:pStyle w:val="CommentText"/>
      </w:pPr>
      <w:r>
        <w:rPr>
          <w:rStyle w:val="CommentReference"/>
        </w:rPr>
        <w:annotationRef/>
      </w:r>
      <w:r>
        <w:t>As part of a comprehensive management plan?</w:t>
      </w:r>
    </w:p>
    <w:p w14:paraId="0AE5BE13" w14:textId="77777777" w:rsidR="00485A82" w:rsidRDefault="00485A82">
      <w:pPr>
        <w:pStyle w:val="CommentText"/>
      </w:pPr>
    </w:p>
    <w:p w14:paraId="722646C3" w14:textId="75AFDFA2" w:rsidR="00485A82" w:rsidRDefault="00485A82">
      <w:pPr>
        <w:pStyle w:val="CommentText"/>
      </w:pPr>
      <w:r>
        <w:t>Do they test for other toxins as well?</w:t>
      </w:r>
    </w:p>
  </w:comment>
  <w:comment w:id="5" w:author="ericb" w:date="2020-06-26T16:42:00Z" w:initials="e">
    <w:p w14:paraId="2CB0A671" w14:textId="2731E458" w:rsidR="00485A82" w:rsidRDefault="00485A82">
      <w:pPr>
        <w:pStyle w:val="CommentText"/>
      </w:pPr>
      <w:r>
        <w:rPr>
          <w:rStyle w:val="CommentReference"/>
        </w:rPr>
        <w:annotationRef/>
      </w:r>
      <w:r>
        <w:t xml:space="preserve">Or expansion of monitoring to areas near aquaculture sites, yet likely to be at higher risk (e.g., near estuary-ocean connections)… </w:t>
      </w:r>
    </w:p>
  </w:comment>
  <w:comment w:id="6" w:author="ericb" w:date="2020-06-26T16:44:00Z" w:initials="e">
    <w:p w14:paraId="5F504F03" w14:textId="0089AA70" w:rsidR="00485A82" w:rsidRDefault="00485A82">
      <w:pPr>
        <w:pStyle w:val="CommentText"/>
      </w:pPr>
      <w:r>
        <w:rPr>
          <w:rStyle w:val="CommentReference"/>
        </w:rPr>
        <w:annotationRef/>
      </w:r>
      <w:r>
        <w:t>And provide long-term advance warning of changes in the risk environment associated with sea level rise or changes to coastal circulation.</w:t>
      </w:r>
    </w:p>
  </w:comment>
  <w:comment w:id="7" w:author="ericb" w:date="2020-06-25T17:14:00Z" w:initials="e">
    <w:p w14:paraId="2CDA3CC0" w14:textId="0305AADE" w:rsidR="00485A82" w:rsidRDefault="00485A82">
      <w:pPr>
        <w:pStyle w:val="CommentText"/>
      </w:pPr>
      <w:r>
        <w:rPr>
          <w:rStyle w:val="CommentReference"/>
        </w:rPr>
        <w:annotationRef/>
      </w:r>
      <w:r>
        <w:t xml:space="preserve">Suggest condensing this to focus on models </w:t>
      </w:r>
      <w:r>
        <w:sym w:font="Wingdings" w:char="F0E0"/>
      </w:r>
      <w:r>
        <w:t xml:space="preserve"> enhance aquaculture </w:t>
      </w:r>
      <w:r>
        <w:sym w:font="Wingdings" w:char="F0E0"/>
      </w:r>
      <w:r>
        <w:t xml:space="preserve"> to meet emerging demand. As structured the paragraph is a bit disjointed</w:t>
      </w:r>
    </w:p>
    <w:p w14:paraId="0B78C465" w14:textId="24FB0997" w:rsidR="00485A82" w:rsidRDefault="00485A82">
      <w:pPr>
        <w:pStyle w:val="CommentText"/>
      </w:pPr>
    </w:p>
    <w:p w14:paraId="4DABB0DC" w14:textId="54E21765" w:rsidR="00485A82" w:rsidRDefault="00485A82">
      <w:pPr>
        <w:pStyle w:val="CommentText"/>
      </w:pPr>
      <w:r>
        <w:t>“By enhancing capacities for robust tactical (harvesting) and strategic (siting) decision-making, such models would support the growth and sustainability of aquaculture to fill emerging demands for …  “</w:t>
      </w:r>
    </w:p>
    <w:p w14:paraId="36A1A8F3" w14:textId="77777777" w:rsidR="00485A82" w:rsidRDefault="00485A82">
      <w:pPr>
        <w:pStyle w:val="CommentText"/>
      </w:pPr>
    </w:p>
  </w:comment>
  <w:comment w:id="12" w:author="ericb" w:date="2020-06-25T17:29:00Z" w:initials="e">
    <w:p w14:paraId="7F02F3B5" w14:textId="00640D43" w:rsidR="00485A82" w:rsidRDefault="00485A82">
      <w:pPr>
        <w:pStyle w:val="CommentText"/>
      </w:pPr>
      <w:r>
        <w:rPr>
          <w:rStyle w:val="CommentReference"/>
        </w:rPr>
        <w:annotationRef/>
      </w:r>
      <w:r>
        <w:t>Condense – In regions lacking spatial models of HAB or toxin risk, machine-learning techniques can be successfully applied to predict risk of seafood contamination as a function of more conventional data, i.e. field measurements of HAB or toxin concentration, or in situ or remote observations of ocean processes that drive HAB and toxin dynamics (e.g., Finnis et al. 2017, for saxitoxin loading in mussels off &lt;region&gt;).</w:t>
      </w:r>
    </w:p>
  </w:comment>
  <w:comment w:id="13" w:author="Raphael Kudela" w:date="2020-06-27T10:49:00Z" w:initials="RK">
    <w:p w14:paraId="6FAB0B74" w14:textId="24557A4C" w:rsidR="00485A82" w:rsidRDefault="00485A82">
      <w:pPr>
        <w:pStyle w:val="CommentText"/>
      </w:pPr>
      <w:r>
        <w:rPr>
          <w:rStyle w:val="CommentReference"/>
        </w:rPr>
        <w:annotationRef/>
      </w:r>
      <w:r>
        <w:t>I agree with Eric—this last part seems somewhat tangential and added on, diluting from the main message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2646C3" w15:done="0"/>
  <w15:commentEx w15:paraId="2CB0A671" w15:done="0"/>
  <w15:commentEx w15:paraId="5F504F03" w15:done="0"/>
  <w15:commentEx w15:paraId="36A1A8F3" w15:done="0"/>
  <w15:commentEx w15:paraId="7F02F3B5" w15:done="0"/>
  <w15:commentEx w15:paraId="6FAB0B7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19B6A" w16cex:dateUtc="2020-06-27T17:18:00Z"/>
  <w16cex:commentExtensible w16cex:durableId="22A19BA2" w16cex:dateUtc="2020-06-27T17:19:00Z"/>
  <w16cex:commentExtensible w16cex:durableId="22A19C01" w16cex:dateUtc="2020-06-27T17:20:00Z"/>
  <w16cex:commentExtensible w16cex:durableId="22A19DBD" w16cex:dateUtc="2020-06-27T17:28:00Z"/>
  <w16cex:commentExtensible w16cex:durableId="22A19FD2" w16cex:dateUtc="2020-06-27T17:37:00Z"/>
  <w16cex:commentExtensible w16cex:durableId="22A1A138" w16cex:dateUtc="2020-06-27T17:43:00Z"/>
  <w16cex:commentExtensible w16cex:durableId="22A1A16B" w16cex:dateUtc="2020-06-27T17:43:00Z"/>
  <w16cex:commentExtensible w16cex:durableId="22A1A23C" w16cex:dateUtc="2020-06-27T17:47:00Z"/>
  <w16cex:commentExtensible w16cex:durableId="22A1A2C8" w16cex:dateUtc="2020-06-27T17:49:00Z"/>
  <w16cex:commentExtensible w16cex:durableId="22A1A320" w16cex:dateUtc="2020-06-27T17:51:00Z"/>
  <w16cex:commentExtensible w16cex:durableId="22A1A4CA" w16cex:dateUtc="2020-06-27T17:58:00Z"/>
  <w16cex:commentExtensible w16cex:durableId="22A1A4FB" w16cex:dateUtc="2020-06-27T17:59:00Z"/>
  <w16cex:commentExtensible w16cex:durableId="22A1A667" w16cex:dateUtc="2020-06-27T18:05:00Z"/>
  <w16cex:commentExtensible w16cex:durableId="22A1A62E" w16cex:dateUtc="2020-06-27T18:04:00Z"/>
  <w16cex:commentExtensible w16cex:durableId="22A1A6CC" w16cex:dateUtc="2020-06-27T18:06:00Z"/>
  <w16cex:commentExtensible w16cex:durableId="22A1A750" w16cex:dateUtc="2020-06-27T18:09:00Z"/>
  <w16cex:commentExtensible w16cex:durableId="22A1A7B3" w16cex:dateUtc="2020-06-27T18:10:00Z"/>
  <w16cex:commentExtensible w16cex:durableId="22A1A7D0" w16cex:dateUtc="2020-06-27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2646C3" w16cid:durableId="22A19B5A"/>
  <w16cid:commentId w16cid:paraId="2CB0A671" w16cid:durableId="22A19B60"/>
  <w16cid:commentId w16cid:paraId="5F504F03" w16cid:durableId="22A19B61"/>
  <w16cid:commentId w16cid:paraId="36A1A8F3" w16cid:durableId="22A19B62"/>
  <w16cid:commentId w16cid:paraId="7F02F3B5" w16cid:durableId="22A19B64"/>
  <w16cid:commentId w16cid:paraId="6FAB0B74" w16cid:durableId="22A1A2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946155" w14:textId="77777777" w:rsidR="002E2AC0" w:rsidRDefault="002E2AC0">
      <w:pPr>
        <w:spacing w:line="240" w:lineRule="auto"/>
      </w:pPr>
      <w:r>
        <w:separator/>
      </w:r>
    </w:p>
  </w:endnote>
  <w:endnote w:type="continuationSeparator" w:id="0">
    <w:p w14:paraId="012B9EA9" w14:textId="77777777" w:rsidR="002E2AC0" w:rsidRDefault="002E2A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Roboto">
    <w:altName w:val="Times New Roman"/>
    <w:panose1 w:val="020B0604020202020204"/>
    <w:charset w:val="00"/>
    <w:family w:val="auto"/>
    <w:pitch w:val="default"/>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A19060" w14:textId="77777777" w:rsidR="002E2AC0" w:rsidRDefault="002E2AC0">
      <w:pPr>
        <w:spacing w:line="240" w:lineRule="auto"/>
      </w:pPr>
      <w:r>
        <w:separator/>
      </w:r>
    </w:p>
  </w:footnote>
  <w:footnote w:type="continuationSeparator" w:id="0">
    <w:p w14:paraId="62222588" w14:textId="77777777" w:rsidR="002E2AC0" w:rsidRDefault="002E2AC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BBD602" w14:textId="685F8394" w:rsidR="00485A82" w:rsidRDefault="00485A82">
    <w:pPr>
      <w:jc w:val="right"/>
    </w:pPr>
    <w:r>
      <w:fldChar w:fldCharType="begin"/>
    </w:r>
    <w:r>
      <w:instrText>PAGE</w:instrText>
    </w:r>
    <w:r>
      <w:fldChar w:fldCharType="separate"/>
    </w:r>
    <w:r>
      <w:rPr>
        <w:noProof/>
      </w:rPr>
      <w:t>21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C70C43"/>
    <w:multiLevelType w:val="multilevel"/>
    <w:tmpl w:val="438CB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75F7708"/>
    <w:multiLevelType w:val="multilevel"/>
    <w:tmpl w:val="94CE1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7CC42A9"/>
    <w:multiLevelType w:val="multilevel"/>
    <w:tmpl w:val="3880ECEA"/>
    <w:lvl w:ilvl="0">
      <w:start w:val="1"/>
      <w:numFmt w:val="decimal"/>
      <w:lvlText w:val="%1."/>
      <w:lvlJc w:val="left"/>
      <w:pPr>
        <w:ind w:left="720" w:hanging="360"/>
      </w:pPr>
      <w:rPr>
        <w:color w:val="FF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7745585"/>
    <w:multiLevelType w:val="multilevel"/>
    <w:tmpl w:val="27F087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6A50BAD"/>
    <w:multiLevelType w:val="multilevel"/>
    <w:tmpl w:val="47B08CB6"/>
    <w:lvl w:ilvl="0">
      <w:start w:val="1"/>
      <w:numFmt w:val="decimal"/>
      <w:lvlText w:val="%1."/>
      <w:lvlJc w:val="left"/>
      <w:pPr>
        <w:ind w:left="720" w:hanging="360"/>
      </w:pPr>
      <w:rPr>
        <w:color w:val="FF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 w:numId="3">
    <w:abstractNumId w:val="4"/>
  </w:num>
  <w:num w:numId="4">
    <w:abstractNumId w:val="3"/>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ricb">
    <w15:presenceInfo w15:providerId="None" w15:userId="ericb"/>
  </w15:person>
  <w15:person w15:author="Raphael Kudela">
    <w15:presenceInfo w15:providerId="AD" w15:userId="S::kudela@ucsc.edu::c2ea13d2-b9ba-4b89-bdc8-d08dcd84b4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3DEA"/>
    <w:rsid w:val="002051CE"/>
    <w:rsid w:val="00223DEA"/>
    <w:rsid w:val="002626D3"/>
    <w:rsid w:val="002E2AC0"/>
    <w:rsid w:val="00310C1F"/>
    <w:rsid w:val="003A6575"/>
    <w:rsid w:val="00485A82"/>
    <w:rsid w:val="0055683D"/>
    <w:rsid w:val="005722A1"/>
    <w:rsid w:val="00603E6D"/>
    <w:rsid w:val="007229CC"/>
    <w:rsid w:val="0073096E"/>
    <w:rsid w:val="00785359"/>
    <w:rsid w:val="007B0576"/>
    <w:rsid w:val="008B0699"/>
    <w:rsid w:val="00B54F91"/>
    <w:rsid w:val="00D824C8"/>
    <w:rsid w:val="00DD777A"/>
    <w:rsid w:val="00F17C06"/>
    <w:rsid w:val="00FD32DD"/>
    <w:rsid w:val="00FF6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100FE"/>
  <w15:docId w15:val="{D805554F-10C6-4B1A-BD38-9D51E390A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54F9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4F91"/>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2626D3"/>
    <w:rPr>
      <w:b/>
      <w:bCs/>
    </w:rPr>
  </w:style>
  <w:style w:type="character" w:customStyle="1" w:styleId="CommentSubjectChar">
    <w:name w:val="Comment Subject Char"/>
    <w:basedOn w:val="CommentTextChar"/>
    <w:link w:val="CommentSubject"/>
    <w:uiPriority w:val="99"/>
    <w:semiHidden/>
    <w:rsid w:val="002626D3"/>
    <w:rPr>
      <w:b/>
      <w:bCs/>
      <w:sz w:val="20"/>
      <w:szCs w:val="20"/>
    </w:rPr>
  </w:style>
  <w:style w:type="character" w:styleId="Hyperlink">
    <w:name w:val="Hyperlink"/>
    <w:basedOn w:val="DefaultParagraphFont"/>
    <w:uiPriority w:val="99"/>
    <w:unhideWhenUsed/>
    <w:rsid w:val="00785359"/>
    <w:rPr>
      <w:color w:val="0000FF" w:themeColor="hyperlink"/>
      <w:u w:val="single"/>
    </w:rPr>
  </w:style>
  <w:style w:type="paragraph" w:styleId="Revision">
    <w:name w:val="Revision"/>
    <w:hidden/>
    <w:uiPriority w:val="99"/>
    <w:semiHidden/>
    <w:rsid w:val="00D824C8"/>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s://www.zotero.org/google-docs/?4tnOhk" TargetMode="External"/><Relationship Id="rId21" Type="http://schemas.openxmlformats.org/officeDocument/2006/relationships/hyperlink" Target="https://www.zotero.org/google-docs/?PATtBk" TargetMode="External"/><Relationship Id="rId42" Type="http://schemas.openxmlformats.org/officeDocument/2006/relationships/hyperlink" Target="https://www.zotero.org/google-docs/?ZdLU11" TargetMode="External"/><Relationship Id="rId63" Type="http://schemas.openxmlformats.org/officeDocument/2006/relationships/hyperlink" Target="https://www.zotero.org/google-docs/?hejjnC" TargetMode="External"/><Relationship Id="rId84" Type="http://schemas.openxmlformats.org/officeDocument/2006/relationships/hyperlink" Target="https://www.zotero.org/google-docs/?4tnOhk" TargetMode="External"/><Relationship Id="rId138" Type="http://schemas.openxmlformats.org/officeDocument/2006/relationships/hyperlink" Target="https://www.zotero.org/google-docs/?4tnOhk" TargetMode="External"/><Relationship Id="rId159" Type="http://schemas.openxmlformats.org/officeDocument/2006/relationships/image" Target="media/image9.png"/><Relationship Id="rId107" Type="http://schemas.openxmlformats.org/officeDocument/2006/relationships/hyperlink" Target="https://www.zotero.org/google-docs/?4tnOhk" TargetMode="External"/><Relationship Id="rId11" Type="http://schemas.openxmlformats.org/officeDocument/2006/relationships/hyperlink" Target="https://www.zotero.org/google-docs/?Oj7fn2" TargetMode="External"/><Relationship Id="rId32" Type="http://schemas.openxmlformats.org/officeDocument/2006/relationships/hyperlink" Target="https://www.zotero.org/google-docs/?KntL0i" TargetMode="External"/><Relationship Id="rId53" Type="http://schemas.openxmlformats.org/officeDocument/2006/relationships/hyperlink" Target="https://www.zotero.org/google-docs/?XE4bwj" TargetMode="External"/><Relationship Id="rId74" Type="http://schemas.openxmlformats.org/officeDocument/2006/relationships/hyperlink" Target="https://github.com/cfree14/dungeness" TargetMode="External"/><Relationship Id="rId128" Type="http://schemas.openxmlformats.org/officeDocument/2006/relationships/hyperlink" Target="https://www.zotero.org/google-docs/?4tnOhk" TargetMode="External"/><Relationship Id="rId149" Type="http://schemas.openxmlformats.org/officeDocument/2006/relationships/hyperlink" Target="https://www.zotero.org/google-docs/?SVgLVV" TargetMode="External"/><Relationship Id="rId5" Type="http://schemas.openxmlformats.org/officeDocument/2006/relationships/footnotes" Target="footnotes.xml"/><Relationship Id="rId95" Type="http://schemas.openxmlformats.org/officeDocument/2006/relationships/hyperlink" Target="https://www.zotero.org/google-docs/?4tnOhk" TargetMode="External"/><Relationship Id="rId160" Type="http://schemas.openxmlformats.org/officeDocument/2006/relationships/image" Target="media/image10.png"/><Relationship Id="rId22" Type="http://schemas.openxmlformats.org/officeDocument/2006/relationships/hyperlink" Target="https://www.zotero.org/google-docs/?vth2n6" TargetMode="External"/><Relationship Id="rId43" Type="http://schemas.openxmlformats.org/officeDocument/2006/relationships/hyperlink" Target="https://www.zotero.org/google-docs/?RVWNlu" TargetMode="External"/><Relationship Id="rId64" Type="http://schemas.openxmlformats.org/officeDocument/2006/relationships/hyperlink" Target="https://www.zotero.org/google-docs/?hejjnC" TargetMode="External"/><Relationship Id="rId118" Type="http://schemas.openxmlformats.org/officeDocument/2006/relationships/hyperlink" Target="https://www.zotero.org/google-docs/?4tnOhk" TargetMode="External"/><Relationship Id="rId139" Type="http://schemas.openxmlformats.org/officeDocument/2006/relationships/hyperlink" Target="https://www.zotero.org/google-docs/?4tnOhk" TargetMode="External"/><Relationship Id="rId85" Type="http://schemas.openxmlformats.org/officeDocument/2006/relationships/hyperlink" Target="https://www.zotero.org/google-docs/?4tnOhk" TargetMode="External"/><Relationship Id="rId150" Type="http://schemas.openxmlformats.org/officeDocument/2006/relationships/hyperlink" Target="https://www.zotero.org/google-docs/?Ie7TeJ" TargetMode="External"/><Relationship Id="rId12" Type="http://schemas.openxmlformats.org/officeDocument/2006/relationships/hyperlink" Target="https://www.zotero.org/google-docs/?sO3Ypj" TargetMode="External"/><Relationship Id="rId17" Type="http://schemas.openxmlformats.org/officeDocument/2006/relationships/hyperlink" Target="https://www.zotero.org/google-docs/?F3v0gL" TargetMode="External"/><Relationship Id="rId33" Type="http://schemas.openxmlformats.org/officeDocument/2006/relationships/hyperlink" Target="https://www.zotero.org/google-docs/?xFFkR0" TargetMode="External"/><Relationship Id="rId38" Type="http://schemas.openxmlformats.org/officeDocument/2006/relationships/hyperlink" Target="https://www.zotero.org/google-docs/?xunPS2" TargetMode="External"/><Relationship Id="rId59" Type="http://schemas.openxmlformats.org/officeDocument/2006/relationships/hyperlink" Target="https://www.zotero.org/google-docs/?73nTy2" TargetMode="External"/><Relationship Id="rId103" Type="http://schemas.openxmlformats.org/officeDocument/2006/relationships/hyperlink" Target="https://www.zotero.org/google-docs/?4tnOhk" TargetMode="External"/><Relationship Id="rId108" Type="http://schemas.openxmlformats.org/officeDocument/2006/relationships/hyperlink" Target="https://www.zotero.org/google-docs/?4tnOhk" TargetMode="External"/><Relationship Id="rId124" Type="http://schemas.openxmlformats.org/officeDocument/2006/relationships/hyperlink" Target="https://www.zotero.org/google-docs/?4tnOhk" TargetMode="External"/><Relationship Id="rId129" Type="http://schemas.openxmlformats.org/officeDocument/2006/relationships/hyperlink" Target="https://www.zotero.org/google-docs/?4tnOhk" TargetMode="External"/><Relationship Id="rId54" Type="http://schemas.openxmlformats.org/officeDocument/2006/relationships/hyperlink" Target="https://www.zotero.org/google-docs/?gD8BBG" TargetMode="External"/><Relationship Id="rId70" Type="http://schemas.openxmlformats.org/officeDocument/2006/relationships/hyperlink" Target="https://www.zotero.org/google-docs/?Agigq4" TargetMode="External"/><Relationship Id="rId75" Type="http://schemas.openxmlformats.org/officeDocument/2006/relationships/hyperlink" Target="https://www.zotero.org/google-docs/?4tnOhk" TargetMode="External"/><Relationship Id="rId91" Type="http://schemas.openxmlformats.org/officeDocument/2006/relationships/hyperlink" Target="https://www.zotero.org/google-docs/?4tnOhk" TargetMode="External"/><Relationship Id="rId96" Type="http://schemas.openxmlformats.org/officeDocument/2006/relationships/hyperlink" Target="https://www.zotero.org/google-docs/?4tnOhk" TargetMode="External"/><Relationship Id="rId140" Type="http://schemas.openxmlformats.org/officeDocument/2006/relationships/hyperlink" Target="https://www.zotero.org/google-docs/?4tnOhk" TargetMode="External"/><Relationship Id="rId145" Type="http://schemas.openxmlformats.org/officeDocument/2006/relationships/hyperlink" Target="https://www.zotero.org/google-docs/?4tnOhk" TargetMode="External"/><Relationship Id="rId161" Type="http://schemas.openxmlformats.org/officeDocument/2006/relationships/image" Target="media/image11.png"/><Relationship Id="rId166" Type="http://schemas.microsoft.com/office/2018/08/relationships/commentsExtensible" Target="commentsExtensi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zotero.org/google-docs/?wUfApS" TargetMode="External"/><Relationship Id="rId28" Type="http://schemas.openxmlformats.org/officeDocument/2006/relationships/hyperlink" Target="https://www.zotero.org/google-docs/?trhjkI" TargetMode="External"/><Relationship Id="rId49" Type="http://schemas.openxmlformats.org/officeDocument/2006/relationships/hyperlink" Target="https://www.zotero.org/google-docs/?JQDMHa" TargetMode="External"/><Relationship Id="rId114" Type="http://schemas.openxmlformats.org/officeDocument/2006/relationships/hyperlink" Target="https://www.zotero.org/google-docs/?4tnOhk" TargetMode="External"/><Relationship Id="rId119" Type="http://schemas.openxmlformats.org/officeDocument/2006/relationships/hyperlink" Target="https://www.zotero.org/google-docs/?4tnOhk" TargetMode="External"/><Relationship Id="rId44" Type="http://schemas.openxmlformats.org/officeDocument/2006/relationships/hyperlink" Target="https://www.zotero.org/google-docs/?HWK7x4" TargetMode="External"/><Relationship Id="rId60" Type="http://schemas.openxmlformats.org/officeDocument/2006/relationships/hyperlink" Target="https://www.zotero.org/google-docs/?5mFVop" TargetMode="External"/><Relationship Id="rId65" Type="http://schemas.openxmlformats.org/officeDocument/2006/relationships/hyperlink" Target="https://www.zotero.org/google-docs/?Baa7In" TargetMode="External"/><Relationship Id="rId81" Type="http://schemas.openxmlformats.org/officeDocument/2006/relationships/hyperlink" Target="https://www.zotero.org/google-docs/?4tnOhk" TargetMode="External"/><Relationship Id="rId86" Type="http://schemas.openxmlformats.org/officeDocument/2006/relationships/hyperlink" Target="https://www.zotero.org/google-docs/?4tnOhk" TargetMode="External"/><Relationship Id="rId130" Type="http://schemas.openxmlformats.org/officeDocument/2006/relationships/hyperlink" Target="https://www.zotero.org/google-docs/?4tnOhk" TargetMode="External"/><Relationship Id="rId135" Type="http://schemas.openxmlformats.org/officeDocument/2006/relationships/hyperlink" Target="https://www.zotero.org/google-docs/?4tnOhk" TargetMode="External"/><Relationship Id="rId151" Type="http://schemas.openxmlformats.org/officeDocument/2006/relationships/image" Target="media/image1.png"/><Relationship Id="rId156" Type="http://schemas.openxmlformats.org/officeDocument/2006/relationships/image" Target="media/image6.png"/><Relationship Id="rId13" Type="http://schemas.openxmlformats.org/officeDocument/2006/relationships/hyperlink" Target="https://www.zotero.org/google-docs/?nuePpU" TargetMode="External"/><Relationship Id="rId18" Type="http://schemas.openxmlformats.org/officeDocument/2006/relationships/hyperlink" Target="https://www.zotero.org/google-docs/?vFZfIF" TargetMode="External"/><Relationship Id="rId39" Type="http://schemas.openxmlformats.org/officeDocument/2006/relationships/comments" Target="comments.xml"/><Relationship Id="rId109" Type="http://schemas.openxmlformats.org/officeDocument/2006/relationships/hyperlink" Target="https://www.zotero.org/google-docs/?4tnOhk" TargetMode="External"/><Relationship Id="rId34" Type="http://schemas.openxmlformats.org/officeDocument/2006/relationships/hyperlink" Target="https://www.zotero.org/google-docs/?a6USgA" TargetMode="External"/><Relationship Id="rId50" Type="http://schemas.openxmlformats.org/officeDocument/2006/relationships/hyperlink" Target="https://www.zotero.org/google-docs/?CEBLiL" TargetMode="External"/><Relationship Id="rId55" Type="http://schemas.openxmlformats.org/officeDocument/2006/relationships/hyperlink" Target="https://www.zotero.org/google-docs/?4VZO8L" TargetMode="External"/><Relationship Id="rId76" Type="http://schemas.openxmlformats.org/officeDocument/2006/relationships/hyperlink" Target="https://www.zotero.org/google-docs/?4tnOhk" TargetMode="External"/><Relationship Id="rId97" Type="http://schemas.openxmlformats.org/officeDocument/2006/relationships/hyperlink" Target="https://www.zotero.org/google-docs/?4tnOhk" TargetMode="External"/><Relationship Id="rId104" Type="http://schemas.openxmlformats.org/officeDocument/2006/relationships/hyperlink" Target="https://www.zotero.org/google-docs/?4tnOhk" TargetMode="External"/><Relationship Id="rId120" Type="http://schemas.openxmlformats.org/officeDocument/2006/relationships/hyperlink" Target="https://www.zotero.org/google-docs/?4tnOhk" TargetMode="External"/><Relationship Id="rId125" Type="http://schemas.openxmlformats.org/officeDocument/2006/relationships/hyperlink" Target="https://www.zotero.org/google-docs/?4tnOhk" TargetMode="External"/><Relationship Id="rId141" Type="http://schemas.openxmlformats.org/officeDocument/2006/relationships/hyperlink" Target="https://www.zotero.org/google-docs/?4tnOhk" TargetMode="External"/><Relationship Id="rId146" Type="http://schemas.openxmlformats.org/officeDocument/2006/relationships/hyperlink" Target="https://www.zotero.org/google-docs/?4tnOhk" TargetMode="External"/><Relationship Id="rId7" Type="http://schemas.openxmlformats.org/officeDocument/2006/relationships/hyperlink" Target="mailto:cfree14@gmail.com" TargetMode="External"/><Relationship Id="rId71" Type="http://schemas.openxmlformats.org/officeDocument/2006/relationships/hyperlink" Target="https://www.zotero.org/google-docs/?zjjqlw" TargetMode="External"/><Relationship Id="rId92" Type="http://schemas.openxmlformats.org/officeDocument/2006/relationships/hyperlink" Target="https://www.zotero.org/google-docs/?4tnOhk" TargetMode="External"/><Relationship Id="rId162" Type="http://schemas.openxmlformats.org/officeDocument/2006/relationships/header" Target="header1.xml"/><Relationship Id="rId2" Type="http://schemas.openxmlformats.org/officeDocument/2006/relationships/styles" Target="styles.xml"/><Relationship Id="rId29" Type="http://schemas.openxmlformats.org/officeDocument/2006/relationships/hyperlink" Target="https://www.zotero.org/google-docs/?LZMXkl" TargetMode="External"/><Relationship Id="rId24" Type="http://schemas.openxmlformats.org/officeDocument/2006/relationships/hyperlink" Target="https://www.zotero.org/google-docs/?BtWJv2" TargetMode="External"/><Relationship Id="rId40" Type="http://schemas.microsoft.com/office/2011/relationships/commentsExtended" Target="commentsExtended.xml"/><Relationship Id="rId45" Type="http://schemas.openxmlformats.org/officeDocument/2006/relationships/hyperlink" Target="https://www.zotero.org/google-docs/?OSHfOG" TargetMode="External"/><Relationship Id="rId66" Type="http://schemas.openxmlformats.org/officeDocument/2006/relationships/hyperlink" Target="https://www.zotero.org/google-docs/?kIvHkb" TargetMode="External"/><Relationship Id="rId87" Type="http://schemas.openxmlformats.org/officeDocument/2006/relationships/hyperlink" Target="https://www.zotero.org/google-docs/?4tnOhk" TargetMode="External"/><Relationship Id="rId110" Type="http://schemas.openxmlformats.org/officeDocument/2006/relationships/hyperlink" Target="https://www.zotero.org/google-docs/?4tnOhk" TargetMode="External"/><Relationship Id="rId115" Type="http://schemas.openxmlformats.org/officeDocument/2006/relationships/hyperlink" Target="https://www.zotero.org/google-docs/?4tnOhk" TargetMode="External"/><Relationship Id="rId131" Type="http://schemas.openxmlformats.org/officeDocument/2006/relationships/hyperlink" Target="https://www.zotero.org/google-docs/?4tnOhk" TargetMode="External"/><Relationship Id="rId136" Type="http://schemas.openxmlformats.org/officeDocument/2006/relationships/hyperlink" Target="https://www.zotero.org/google-docs/?4tnOhk" TargetMode="External"/><Relationship Id="rId157" Type="http://schemas.openxmlformats.org/officeDocument/2006/relationships/image" Target="media/image7.png"/><Relationship Id="rId61" Type="http://schemas.openxmlformats.org/officeDocument/2006/relationships/hyperlink" Target="https://www.zotero.org/google-docs/?5CN6Vm" TargetMode="External"/><Relationship Id="rId82" Type="http://schemas.openxmlformats.org/officeDocument/2006/relationships/hyperlink" Target="https://www.zotero.org/google-docs/?4tnOhk" TargetMode="External"/><Relationship Id="rId152" Type="http://schemas.openxmlformats.org/officeDocument/2006/relationships/image" Target="media/image2.png"/><Relationship Id="rId19" Type="http://schemas.openxmlformats.org/officeDocument/2006/relationships/hyperlink" Target="https://www.zotero.org/google-docs/?nWYgUr" TargetMode="External"/><Relationship Id="rId14" Type="http://schemas.openxmlformats.org/officeDocument/2006/relationships/hyperlink" Target="https://www.zotero.org/google-docs/?eobmKA" TargetMode="External"/><Relationship Id="rId30" Type="http://schemas.openxmlformats.org/officeDocument/2006/relationships/hyperlink" Target="https://www.zotero.org/google-docs/?InOdae" TargetMode="External"/><Relationship Id="rId35" Type="http://schemas.openxmlformats.org/officeDocument/2006/relationships/hyperlink" Target="https://www.zotero.org/google-docs/?07E1Lx" TargetMode="External"/><Relationship Id="rId56" Type="http://schemas.openxmlformats.org/officeDocument/2006/relationships/hyperlink" Target="https://www.zotero.org/google-docs/?D49KOW" TargetMode="External"/><Relationship Id="rId77" Type="http://schemas.openxmlformats.org/officeDocument/2006/relationships/hyperlink" Target="https://www.zotero.org/google-docs/?4tnOhk" TargetMode="External"/><Relationship Id="rId100" Type="http://schemas.openxmlformats.org/officeDocument/2006/relationships/hyperlink" Target="https://www.zotero.org/google-docs/?4tnOhk" TargetMode="External"/><Relationship Id="rId105" Type="http://schemas.openxmlformats.org/officeDocument/2006/relationships/hyperlink" Target="https://www.zotero.org/google-docs/?4tnOhk" TargetMode="External"/><Relationship Id="rId126" Type="http://schemas.openxmlformats.org/officeDocument/2006/relationships/hyperlink" Target="https://www.zotero.org/google-docs/?4tnOhk" TargetMode="External"/><Relationship Id="rId147" Type="http://schemas.openxmlformats.org/officeDocument/2006/relationships/hyperlink" Target="https://www.zotero.org/google-docs/?4tnOhk" TargetMode="External"/><Relationship Id="rId8" Type="http://schemas.openxmlformats.org/officeDocument/2006/relationships/hyperlink" Target="https://www.zotero.org/google-docs/?qMDy9v" TargetMode="External"/><Relationship Id="rId51" Type="http://schemas.openxmlformats.org/officeDocument/2006/relationships/hyperlink" Target="https://www.zotero.org/google-docs/?CeHWx9" TargetMode="External"/><Relationship Id="rId72" Type="http://schemas.openxmlformats.org/officeDocument/2006/relationships/hyperlink" Target="https://www.zotero.org/google-docs/?wu37fN" TargetMode="External"/><Relationship Id="rId93" Type="http://schemas.openxmlformats.org/officeDocument/2006/relationships/hyperlink" Target="https://www.zotero.org/google-docs/?4tnOhk" TargetMode="External"/><Relationship Id="rId98" Type="http://schemas.openxmlformats.org/officeDocument/2006/relationships/hyperlink" Target="https://www.zotero.org/google-docs/?4tnOhk" TargetMode="External"/><Relationship Id="rId121" Type="http://schemas.openxmlformats.org/officeDocument/2006/relationships/hyperlink" Target="https://www.zotero.org/google-docs/?4tnOhk" TargetMode="External"/><Relationship Id="rId142" Type="http://schemas.openxmlformats.org/officeDocument/2006/relationships/hyperlink" Target="https://www.zotero.org/google-docs/?4tnOhk" TargetMode="External"/><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s://www.zotero.org/google-docs/?ahB89B" TargetMode="External"/><Relationship Id="rId46" Type="http://schemas.openxmlformats.org/officeDocument/2006/relationships/hyperlink" Target="https://www.zotero.org/google-docs/?aFBtSG" TargetMode="External"/><Relationship Id="rId67" Type="http://schemas.openxmlformats.org/officeDocument/2006/relationships/hyperlink" Target="https://www.zotero.org/google-docs/?w1qHNd" TargetMode="External"/><Relationship Id="rId116" Type="http://schemas.openxmlformats.org/officeDocument/2006/relationships/hyperlink" Target="https://www.zotero.org/google-docs/?4tnOhk" TargetMode="External"/><Relationship Id="rId137" Type="http://schemas.openxmlformats.org/officeDocument/2006/relationships/hyperlink" Target="https://www.zotero.org/google-docs/?4tnOhk" TargetMode="External"/><Relationship Id="rId158" Type="http://schemas.openxmlformats.org/officeDocument/2006/relationships/image" Target="media/image8.png"/><Relationship Id="rId20" Type="http://schemas.openxmlformats.org/officeDocument/2006/relationships/hyperlink" Target="https://www.zotero.org/google-docs/?OgWJBF" TargetMode="External"/><Relationship Id="rId41" Type="http://schemas.microsoft.com/office/2016/09/relationships/commentsIds" Target="commentsIds.xml"/><Relationship Id="rId62" Type="http://schemas.openxmlformats.org/officeDocument/2006/relationships/hyperlink" Target="https://www.zotero.org/google-docs/?hejjnC" TargetMode="External"/><Relationship Id="rId83" Type="http://schemas.openxmlformats.org/officeDocument/2006/relationships/hyperlink" Target="https://www.zotero.org/google-docs/?4tnOhk" TargetMode="External"/><Relationship Id="rId88" Type="http://schemas.openxmlformats.org/officeDocument/2006/relationships/hyperlink" Target="https://www.zotero.org/google-docs/?4tnOhk" TargetMode="External"/><Relationship Id="rId111" Type="http://schemas.openxmlformats.org/officeDocument/2006/relationships/hyperlink" Target="https://www.zotero.org/google-docs/?4tnOhk" TargetMode="External"/><Relationship Id="rId132" Type="http://schemas.openxmlformats.org/officeDocument/2006/relationships/hyperlink" Target="https://www.zotero.org/google-docs/?4tnOhk" TargetMode="External"/><Relationship Id="rId153" Type="http://schemas.openxmlformats.org/officeDocument/2006/relationships/image" Target="media/image3.png"/><Relationship Id="rId15" Type="http://schemas.openxmlformats.org/officeDocument/2006/relationships/hyperlink" Target="https://www.zotero.org/google-docs/?H9HYe2" TargetMode="External"/><Relationship Id="rId36" Type="http://schemas.openxmlformats.org/officeDocument/2006/relationships/hyperlink" Target="https://www.zotero.org/google-docs/?YIoNdN" TargetMode="External"/><Relationship Id="rId57" Type="http://schemas.openxmlformats.org/officeDocument/2006/relationships/hyperlink" Target="https://www.zotero.org/google-docs/?TuDg3e" TargetMode="External"/><Relationship Id="rId106" Type="http://schemas.openxmlformats.org/officeDocument/2006/relationships/hyperlink" Target="https://www.zotero.org/google-docs/?4tnOhk" TargetMode="External"/><Relationship Id="rId127" Type="http://schemas.openxmlformats.org/officeDocument/2006/relationships/hyperlink" Target="https://www.zotero.org/google-docs/?4tnOhk" TargetMode="External"/><Relationship Id="rId10" Type="http://schemas.openxmlformats.org/officeDocument/2006/relationships/hyperlink" Target="https://www.zotero.org/google-docs/?0Z42A8" TargetMode="External"/><Relationship Id="rId31" Type="http://schemas.openxmlformats.org/officeDocument/2006/relationships/hyperlink" Target="https://www.zotero.org/google-docs/?DnLyH4" TargetMode="External"/><Relationship Id="rId52" Type="http://schemas.openxmlformats.org/officeDocument/2006/relationships/hyperlink" Target="https://www.zotero.org/google-docs/?Mzrk6T" TargetMode="External"/><Relationship Id="rId73" Type="http://schemas.openxmlformats.org/officeDocument/2006/relationships/hyperlink" Target="https://github.com/cfree14/dungeness" TargetMode="External"/><Relationship Id="rId78" Type="http://schemas.openxmlformats.org/officeDocument/2006/relationships/hyperlink" Target="https://www.zotero.org/google-docs/?4tnOhk" TargetMode="External"/><Relationship Id="rId94" Type="http://schemas.openxmlformats.org/officeDocument/2006/relationships/hyperlink" Target="https://www.zotero.org/google-docs/?4tnOhk" TargetMode="External"/><Relationship Id="rId99" Type="http://schemas.openxmlformats.org/officeDocument/2006/relationships/hyperlink" Target="https://www.zotero.org/google-docs/?4tnOhk" TargetMode="External"/><Relationship Id="rId101" Type="http://schemas.openxmlformats.org/officeDocument/2006/relationships/hyperlink" Target="https://www.zotero.org/google-docs/?4tnOhk" TargetMode="External"/><Relationship Id="rId122" Type="http://schemas.openxmlformats.org/officeDocument/2006/relationships/hyperlink" Target="https://www.zotero.org/google-docs/?4tnOhk" TargetMode="External"/><Relationship Id="rId143" Type="http://schemas.openxmlformats.org/officeDocument/2006/relationships/hyperlink" Target="https://www.zotero.org/google-docs/?4tnOhk" TargetMode="External"/><Relationship Id="rId148" Type="http://schemas.openxmlformats.org/officeDocument/2006/relationships/hyperlink" Target="https://www.zotero.org/google-docs/?4tnOhk" TargetMode="External"/><Relationship Id="rId164"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www.zotero.org/google-docs/?XTAh0U" TargetMode="External"/><Relationship Id="rId26" Type="http://schemas.openxmlformats.org/officeDocument/2006/relationships/hyperlink" Target="https://www.zotero.org/google-docs/?ztIT6N" TargetMode="External"/><Relationship Id="rId47" Type="http://schemas.openxmlformats.org/officeDocument/2006/relationships/hyperlink" Target="https://www.zotero.org/google-docs/?gl1uBX" TargetMode="External"/><Relationship Id="rId68" Type="http://schemas.openxmlformats.org/officeDocument/2006/relationships/hyperlink" Target="https://www.zotero.org/google-docs/?UvQxYU" TargetMode="External"/><Relationship Id="rId89" Type="http://schemas.openxmlformats.org/officeDocument/2006/relationships/hyperlink" Target="https://www.zotero.org/google-docs/?4tnOhk" TargetMode="External"/><Relationship Id="rId112" Type="http://schemas.openxmlformats.org/officeDocument/2006/relationships/hyperlink" Target="https://www.zotero.org/google-docs/?4tnOhk" TargetMode="External"/><Relationship Id="rId133" Type="http://schemas.openxmlformats.org/officeDocument/2006/relationships/hyperlink" Target="https://www.zotero.org/google-docs/?4tnOhk" TargetMode="External"/><Relationship Id="rId154" Type="http://schemas.openxmlformats.org/officeDocument/2006/relationships/image" Target="media/image4.png"/><Relationship Id="rId16" Type="http://schemas.openxmlformats.org/officeDocument/2006/relationships/hyperlink" Target="https://www.zotero.org/google-docs/?80hqZw" TargetMode="External"/><Relationship Id="rId37" Type="http://schemas.openxmlformats.org/officeDocument/2006/relationships/hyperlink" Target="https://www.zotero.org/google-docs/?WyzRg7" TargetMode="External"/><Relationship Id="rId58" Type="http://schemas.openxmlformats.org/officeDocument/2006/relationships/hyperlink" Target="https://www.zotero.org/google-docs/?f0Oepy" TargetMode="External"/><Relationship Id="rId79" Type="http://schemas.openxmlformats.org/officeDocument/2006/relationships/hyperlink" Target="https://www.zotero.org/google-docs/?4tnOhk" TargetMode="External"/><Relationship Id="rId102" Type="http://schemas.openxmlformats.org/officeDocument/2006/relationships/hyperlink" Target="https://www.zotero.org/google-docs/?4tnOhk" TargetMode="External"/><Relationship Id="rId123" Type="http://schemas.openxmlformats.org/officeDocument/2006/relationships/hyperlink" Target="https://www.zotero.org/google-docs/?4tnOhk" TargetMode="External"/><Relationship Id="rId144" Type="http://schemas.openxmlformats.org/officeDocument/2006/relationships/hyperlink" Target="https://www.zotero.org/google-docs/?4tnOhk" TargetMode="External"/><Relationship Id="rId90" Type="http://schemas.openxmlformats.org/officeDocument/2006/relationships/hyperlink" Target="https://www.zotero.org/google-docs/?4tnOhk" TargetMode="External"/><Relationship Id="rId165" Type="http://schemas.openxmlformats.org/officeDocument/2006/relationships/theme" Target="theme/theme1.xml"/><Relationship Id="rId27" Type="http://schemas.openxmlformats.org/officeDocument/2006/relationships/hyperlink" Target="https://www.zotero.org/google-docs/?KMHOJa" TargetMode="External"/><Relationship Id="rId48" Type="http://schemas.openxmlformats.org/officeDocument/2006/relationships/hyperlink" Target="https://www.zotero.org/google-docs/?tF98CQ" TargetMode="External"/><Relationship Id="rId69" Type="http://schemas.openxmlformats.org/officeDocument/2006/relationships/hyperlink" Target="https://www.zotero.org/google-docs/?Glkgmz" TargetMode="External"/><Relationship Id="rId113" Type="http://schemas.openxmlformats.org/officeDocument/2006/relationships/hyperlink" Target="https://www.zotero.org/google-docs/?4tnOhk" TargetMode="External"/><Relationship Id="rId134" Type="http://schemas.openxmlformats.org/officeDocument/2006/relationships/hyperlink" Target="https://www.zotero.org/google-docs/?4tnOhk" TargetMode="External"/><Relationship Id="rId80" Type="http://schemas.openxmlformats.org/officeDocument/2006/relationships/hyperlink" Target="https://www.zotero.org/google-docs/?4tnOhk" TargetMode="External"/><Relationship Id="rId155"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30</Pages>
  <Words>9915</Words>
  <Characters>56521</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ericb</dc:creator>
  <cp:lastModifiedBy>Chris Free</cp:lastModifiedBy>
  <cp:revision>3</cp:revision>
  <dcterms:created xsi:type="dcterms:W3CDTF">2020-06-27T18:12:00Z</dcterms:created>
  <dcterms:modified xsi:type="dcterms:W3CDTF">2020-06-29T19:04:00Z</dcterms:modified>
</cp:coreProperties>
</file>